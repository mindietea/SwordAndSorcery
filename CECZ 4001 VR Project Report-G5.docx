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17CDF" w:rsidRPr="00717CDF" w:rsidRDefault="00717CDF" w:rsidP="00FE6218">
      <w:pPr>
        <w:pStyle w:val="SPIEpapertitle"/>
        <w:rPr>
          <w:i/>
          <w:color w:val="C00000"/>
          <w:sz w:val="44"/>
          <w:szCs w:val="44"/>
          <w:lang w:val="en-SG"/>
        </w:rPr>
      </w:pPr>
      <w:r w:rsidRPr="00717CDF">
        <w:rPr>
          <w:i/>
          <w:color w:val="C00000"/>
          <w:sz w:val="44"/>
          <w:szCs w:val="44"/>
          <w:lang w:val="en-SG"/>
        </w:rPr>
        <w:t xml:space="preserve">Spooky </w:t>
      </w:r>
      <w:proofErr w:type="spellStart"/>
      <w:r w:rsidRPr="00717CDF">
        <w:rPr>
          <w:i/>
          <w:color w:val="C00000"/>
          <w:sz w:val="44"/>
          <w:szCs w:val="44"/>
          <w:lang w:val="en-SG"/>
        </w:rPr>
        <w:t>McSpook</w:t>
      </w:r>
      <w:proofErr w:type="spellEnd"/>
      <w:r w:rsidRPr="00717CDF">
        <w:rPr>
          <w:i/>
          <w:color w:val="C00000"/>
          <w:sz w:val="44"/>
          <w:szCs w:val="44"/>
          <w:lang w:val="en-SG"/>
        </w:rPr>
        <w:t>: A Virtual Reality RPG for Improved Situational Awareness</w:t>
      </w:r>
    </w:p>
    <w:p w:rsidR="00620AD8" w:rsidRDefault="00620AD8" w:rsidP="00434BF3">
      <w:pPr>
        <w:pStyle w:val="SPIEAuthors-Affils"/>
        <w:outlineLvl w:val="0"/>
        <w:rPr>
          <w:rFonts w:eastAsia="MS Mincho"/>
          <w:color w:val="1F497D"/>
          <w:sz w:val="32"/>
          <w:szCs w:val="32"/>
        </w:rPr>
      </w:pPr>
    </w:p>
    <w:p w:rsidR="00620AD8" w:rsidRDefault="00620AD8" w:rsidP="00620AD8">
      <w:pPr>
        <w:pStyle w:val="SPIEAuthors-Affils"/>
        <w:outlineLvl w:val="0"/>
        <w:rPr>
          <w:rFonts w:eastAsia="MS Mincho"/>
          <w:color w:val="1F497D"/>
          <w:sz w:val="32"/>
          <w:szCs w:val="32"/>
        </w:rPr>
      </w:pPr>
      <w:r w:rsidRPr="00620AD8">
        <w:rPr>
          <w:rFonts w:eastAsia="MS Mincho"/>
          <w:color w:val="1F497D"/>
          <w:sz w:val="32"/>
          <w:szCs w:val="32"/>
        </w:rPr>
        <w:t>CE/CZ 4001: Virtual and Augmented Reality, Semester 2 201</w:t>
      </w:r>
      <w:r>
        <w:rPr>
          <w:rFonts w:eastAsia="MS Mincho"/>
          <w:color w:val="1F497D"/>
          <w:sz w:val="32"/>
          <w:szCs w:val="32"/>
        </w:rPr>
        <w:t>9</w:t>
      </w:r>
    </w:p>
    <w:p w:rsidR="00620AD8" w:rsidRPr="00620AD8" w:rsidRDefault="00620AD8" w:rsidP="00620AD8">
      <w:pPr>
        <w:pStyle w:val="BodyofPaper"/>
        <w:rPr>
          <w:rFonts w:eastAsia="MS Mincho"/>
        </w:rPr>
      </w:pPr>
    </w:p>
    <w:p w:rsidR="00620AD8" w:rsidRPr="00620AD8" w:rsidRDefault="00620AD8" w:rsidP="00620AD8">
      <w:pPr>
        <w:pStyle w:val="SPIEAuthors-Affils"/>
        <w:outlineLvl w:val="0"/>
        <w:rPr>
          <w:rFonts w:eastAsia="MS Mincho"/>
          <w:color w:val="1F497D"/>
          <w:sz w:val="32"/>
          <w:szCs w:val="32"/>
        </w:rPr>
      </w:pPr>
      <w:r w:rsidRPr="00620AD8">
        <w:rPr>
          <w:rFonts w:eastAsia="MS Mincho"/>
          <w:color w:val="1F497D"/>
          <w:sz w:val="32"/>
          <w:szCs w:val="32"/>
        </w:rPr>
        <w:t>CHI MINDY ROBIN, DĄBROWSKI JAN KRZYSZTOF, KENNEDAL AXEL,</w:t>
      </w:r>
    </w:p>
    <w:p w:rsidR="00434BF3" w:rsidRDefault="00620AD8" w:rsidP="00620AD8">
      <w:pPr>
        <w:pStyle w:val="SPIEAuthors-Affils"/>
        <w:outlineLvl w:val="0"/>
        <w:rPr>
          <w:rFonts w:eastAsia="MS Mincho"/>
          <w:color w:val="1F497D"/>
          <w:sz w:val="32"/>
          <w:szCs w:val="32"/>
        </w:rPr>
      </w:pPr>
      <w:r w:rsidRPr="00620AD8">
        <w:rPr>
          <w:rFonts w:eastAsia="MS Mincho"/>
          <w:color w:val="1F497D"/>
          <w:sz w:val="32"/>
          <w:szCs w:val="32"/>
        </w:rPr>
        <w:t>LUUSUA EMIL JAN OTTO, SIM LONG SIANG, VU DUC LONG, YAO KAN</w:t>
      </w:r>
    </w:p>
    <w:p w:rsidR="00620AD8" w:rsidRPr="00620AD8" w:rsidRDefault="00620AD8" w:rsidP="00620AD8">
      <w:pPr>
        <w:pStyle w:val="BodyofPaper"/>
        <w:rPr>
          <w:rFonts w:eastAsia="MS Mincho"/>
        </w:rPr>
      </w:pPr>
    </w:p>
    <w:p w:rsidR="00FE6218" w:rsidRPr="001F2F5E" w:rsidDel="0025248F" w:rsidRDefault="00FE6218" w:rsidP="00163136">
      <w:pPr>
        <w:pStyle w:val="Affiliation"/>
        <w:rPr>
          <w:del w:id="0" w:author="Emil Luusua" w:date="2019-03-13T13:14:00Z"/>
          <w:rFonts w:eastAsia="MS Mincho"/>
          <w:color w:val="1F497D"/>
          <w:sz w:val="32"/>
          <w:szCs w:val="32"/>
        </w:rPr>
      </w:pPr>
    </w:p>
    <w:p w:rsidR="0055123A" w:rsidRDefault="0055123A" w:rsidP="00041F0E">
      <w:pPr>
        <w:spacing w:after="120"/>
        <w:jc w:val="both"/>
        <w:rPr>
          <w:sz w:val="40"/>
          <w:szCs w:val="40"/>
        </w:rPr>
      </w:pPr>
    </w:p>
    <w:p w:rsidR="0055123A" w:rsidDel="00FD4B79" w:rsidRDefault="0055123A" w:rsidP="00041F0E">
      <w:pPr>
        <w:spacing w:after="120"/>
        <w:jc w:val="both"/>
        <w:rPr>
          <w:del w:id="1" w:author="Lin Feng (Dr)" w:date="2019-03-11T09:30:00Z"/>
          <w:sz w:val="40"/>
          <w:szCs w:val="40"/>
        </w:rPr>
      </w:pPr>
    </w:p>
    <w:p w:rsidR="00620AD8" w:rsidRPr="00620AD8" w:rsidRDefault="00620AD8" w:rsidP="00041F0E">
      <w:pPr>
        <w:spacing w:after="120"/>
        <w:jc w:val="both"/>
        <w:rPr>
          <w:b/>
          <w:sz w:val="40"/>
          <w:szCs w:val="40"/>
        </w:rPr>
      </w:pPr>
      <w:r>
        <w:rPr>
          <w:b/>
          <w:sz w:val="40"/>
          <w:szCs w:val="40"/>
        </w:rPr>
        <w:t>I</w:t>
      </w:r>
      <w:r w:rsidR="00A1403E">
        <w:rPr>
          <w:b/>
          <w:sz w:val="40"/>
          <w:szCs w:val="40"/>
        </w:rPr>
        <w:t>NTRODUCTION</w:t>
      </w:r>
    </w:p>
    <w:p w:rsidR="00620AD8" w:rsidRPr="00620AD8" w:rsidRDefault="00620AD8" w:rsidP="00620AD8">
      <w:pPr>
        <w:spacing w:after="120"/>
        <w:jc w:val="both"/>
        <w:rPr>
          <w:sz w:val="40"/>
          <w:szCs w:val="40"/>
        </w:rPr>
      </w:pPr>
      <w:r w:rsidRPr="00620AD8">
        <w:rPr>
          <w:sz w:val="40"/>
          <w:szCs w:val="40"/>
        </w:rPr>
        <w:t>Situational awareness skills can make a difference in everyday life, whether in work or just going about our days. Our project helps users improve these skills with an immersive, stimulating VR RPG game experience.</w:t>
      </w:r>
    </w:p>
    <w:p w:rsidR="00620AD8" w:rsidDel="0025248F" w:rsidRDefault="00FD4B79" w:rsidP="00FD4B79">
      <w:pPr>
        <w:spacing w:after="120"/>
        <w:jc w:val="both"/>
        <w:rPr>
          <w:del w:id="2" w:author="Emil Luusua" w:date="2019-03-13T13:04:00Z"/>
          <w:sz w:val="40"/>
          <w:szCs w:val="40"/>
        </w:rPr>
      </w:pPr>
      <w:ins w:id="3" w:author="Lin Feng (Dr)" w:date="2019-03-11T09:31:00Z">
        <w:del w:id="4" w:author="Emil Luusua" w:date="2019-03-13T13:04:00Z">
          <w:r w:rsidDel="0025248F">
            <w:rPr>
              <w:sz w:val="40"/>
              <w:szCs w:val="40"/>
            </w:rPr>
            <w:delText>[Insert a screenshot of the game with representative Objects]</w:delText>
          </w:r>
        </w:del>
      </w:ins>
    </w:p>
    <w:p w:rsidR="0025248F" w:rsidRPr="00620AD8" w:rsidRDefault="0025248F" w:rsidP="00620AD8">
      <w:pPr>
        <w:spacing w:after="120"/>
        <w:jc w:val="both"/>
        <w:rPr>
          <w:ins w:id="5" w:author="Emil Luusua" w:date="2019-03-13T13:04:00Z"/>
          <w:sz w:val="40"/>
          <w:szCs w:val="40"/>
        </w:rPr>
      </w:pPr>
    </w:p>
    <w:p w:rsidR="0025248F" w:rsidRDefault="0025248F" w:rsidP="0025248F">
      <w:pPr>
        <w:spacing w:after="120"/>
        <w:rPr>
          <w:ins w:id="6" w:author="Emil Luusua" w:date="2019-03-13T13:14:00Z"/>
          <w:sz w:val="40"/>
          <w:szCs w:val="40"/>
        </w:rPr>
      </w:pPr>
      <w:ins w:id="7" w:author="Emil Luusua" w:date="2019-03-13T13:14:00Z">
        <w:r>
          <w:rPr>
            <w:noProof/>
            <w:sz w:val="40"/>
            <w:szCs w:val="40"/>
          </w:rPr>
          <w:drawing>
            <wp:inline distT="0" distB="0" distL="0" distR="0">
              <wp:extent cx="4980562" cy="269637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03-13 at 13.13.07.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4021" cy="2714488"/>
                      </a:xfrm>
                      <a:prstGeom prst="rect">
                        <a:avLst/>
                      </a:prstGeom>
                    </pic:spPr>
                  </pic:pic>
                </a:graphicData>
              </a:graphic>
            </wp:inline>
          </w:drawing>
        </w:r>
      </w:ins>
    </w:p>
    <w:p w:rsidR="00FD4B79" w:rsidRPr="00620AD8" w:rsidRDefault="0025248F" w:rsidP="0025248F">
      <w:pPr>
        <w:pStyle w:val="Caption"/>
        <w:rPr>
          <w:ins w:id="8" w:author="Lin Feng (Dr)" w:date="2019-03-11T09:35:00Z"/>
          <w:b/>
          <w:sz w:val="40"/>
          <w:szCs w:val="40"/>
        </w:rPr>
        <w:pPrChange w:id="9" w:author="Emil Luusua" w:date="2019-03-13T13:15:00Z">
          <w:pPr>
            <w:spacing w:after="120"/>
            <w:jc w:val="both"/>
          </w:pPr>
        </w:pPrChange>
      </w:pPr>
      <w:ins w:id="10" w:author="Emil Luusua" w:date="2019-03-13T13:15:00Z">
        <w:r>
          <w:t xml:space="preserve">Figure </w:t>
        </w:r>
        <w:r>
          <w:fldChar w:fldCharType="begin"/>
        </w:r>
        <w:r>
          <w:instrText xml:space="preserve"> SEQ Figure \* ARABIC </w:instrText>
        </w:r>
      </w:ins>
      <w:r>
        <w:fldChar w:fldCharType="separate"/>
      </w:r>
      <w:ins w:id="11" w:author="Emil Luusua" w:date="2019-03-13T21:29:00Z">
        <w:r w:rsidR="00F529EF">
          <w:rPr>
            <w:noProof/>
          </w:rPr>
          <w:t>1</w:t>
        </w:r>
      </w:ins>
      <w:ins w:id="12" w:author="Emil Luusua" w:date="2019-03-13T13:15:00Z">
        <w:r>
          <w:fldChar w:fldCharType="end"/>
        </w:r>
        <w:r>
          <w:t xml:space="preserve">. One of the explorable </w:t>
        </w:r>
      </w:ins>
      <w:ins w:id="13" w:author="Emil Luusua" w:date="2019-03-13T13:23:00Z">
        <w:r w:rsidR="00A3327F">
          <w:t>landmarks</w:t>
        </w:r>
      </w:ins>
      <w:ins w:id="14" w:author="Emil Luusua" w:date="2019-03-13T13:15:00Z">
        <w:r>
          <w:t xml:space="preserve"> in our VR world.</w:t>
        </w:r>
      </w:ins>
      <w:ins w:id="15" w:author="Lin Feng (Dr)" w:date="2019-03-11T09:32:00Z">
        <w:r w:rsidR="00FD4B79">
          <w:rPr>
            <w:sz w:val="40"/>
            <w:szCs w:val="40"/>
          </w:rPr>
          <w:br w:type="page"/>
        </w:r>
      </w:ins>
      <w:ins w:id="16" w:author="Lin Feng (Dr)" w:date="2019-03-11T09:35:00Z">
        <w:r w:rsidR="00FD4B79">
          <w:rPr>
            <w:b/>
            <w:sz w:val="40"/>
            <w:szCs w:val="40"/>
          </w:rPr>
          <w:lastRenderedPageBreak/>
          <w:t>BACKGROU</w:t>
        </w:r>
      </w:ins>
      <w:ins w:id="17" w:author="Emil Luusua" w:date="2019-03-13T13:15:00Z">
        <w:r w:rsidR="00835C4A">
          <w:rPr>
            <w:b/>
            <w:sz w:val="40"/>
            <w:szCs w:val="40"/>
          </w:rPr>
          <w:t>N</w:t>
        </w:r>
      </w:ins>
      <w:ins w:id="18" w:author="Lin Feng (Dr)" w:date="2019-03-11T09:35:00Z">
        <w:r w:rsidR="00FD4B79">
          <w:rPr>
            <w:b/>
            <w:sz w:val="40"/>
            <w:szCs w:val="40"/>
          </w:rPr>
          <w:t>D</w:t>
        </w:r>
      </w:ins>
    </w:p>
    <w:p w:rsidR="008B5CFD" w:rsidRDefault="00620AD8" w:rsidP="00620AD8">
      <w:pPr>
        <w:spacing w:after="120"/>
        <w:jc w:val="both"/>
        <w:rPr>
          <w:ins w:id="19" w:author="Lin Feng (Dr)" w:date="2019-03-11T09:33:00Z"/>
          <w:sz w:val="40"/>
          <w:szCs w:val="40"/>
        </w:rPr>
      </w:pPr>
      <w:r w:rsidRPr="00620AD8">
        <w:rPr>
          <w:sz w:val="40"/>
          <w:szCs w:val="40"/>
        </w:rPr>
        <w:t xml:space="preserve">Socio-economic forces are increasingly pushing us towards optimizing the relationship between effort and resulting value. In general, the global industry is shifting more from physical to mental work. We also see that as our society becomes safer, develops more technology, and relies more on mental work, we lose our physical awareness. </w:t>
      </w:r>
      <w:proofErr w:type="gramStart"/>
      <w:r w:rsidRPr="00620AD8">
        <w:rPr>
          <w:sz w:val="40"/>
          <w:szCs w:val="40"/>
        </w:rPr>
        <w:t>Often</w:t>
      </w:r>
      <w:proofErr w:type="gramEnd"/>
      <w:r w:rsidRPr="00620AD8">
        <w:rPr>
          <w:sz w:val="40"/>
          <w:szCs w:val="40"/>
        </w:rPr>
        <w:t xml:space="preserve"> we find ourselves walking and waiting with eyes glued to our smartphones. Even at the gym, we tune into our music and tune out of the world around us.</w:t>
      </w:r>
      <w:ins w:id="20" w:author="Lin Feng (Dr)" w:date="2019-03-11T09:33:00Z">
        <w:r w:rsidR="00FD4B79">
          <w:rPr>
            <w:sz w:val="40"/>
            <w:szCs w:val="40"/>
          </w:rPr>
          <w:t xml:space="preserve"> These raised a few issues:</w:t>
        </w:r>
      </w:ins>
    </w:p>
    <w:p w:rsidR="00FD4B79" w:rsidRDefault="00FD4B79" w:rsidP="00620AD8">
      <w:pPr>
        <w:spacing w:after="120"/>
        <w:jc w:val="both"/>
        <w:rPr>
          <w:ins w:id="21" w:author="Emil Luusua" w:date="2019-03-13T12:54:00Z"/>
          <w:sz w:val="40"/>
          <w:szCs w:val="40"/>
        </w:rPr>
      </w:pPr>
    </w:p>
    <w:p w:rsidR="008B5CFD" w:rsidRDefault="008B5CFD" w:rsidP="008B5CFD">
      <w:pPr>
        <w:numPr>
          <w:ilvl w:val="0"/>
          <w:numId w:val="23"/>
        </w:numPr>
        <w:spacing w:after="120"/>
        <w:jc w:val="both"/>
        <w:rPr>
          <w:ins w:id="22" w:author="Emil Luusua" w:date="2019-03-13T13:16:00Z"/>
          <w:sz w:val="40"/>
          <w:szCs w:val="40"/>
        </w:rPr>
      </w:pPr>
      <w:ins w:id="23" w:author="Emil Luusua" w:date="2019-03-13T12:55:00Z">
        <w:r>
          <w:rPr>
            <w:sz w:val="40"/>
            <w:szCs w:val="40"/>
          </w:rPr>
          <w:t xml:space="preserve">An increased amount of accidents </w:t>
        </w:r>
      </w:ins>
      <w:ins w:id="24" w:author="Emil Luusua" w:date="2019-03-13T13:02:00Z">
        <w:r>
          <w:rPr>
            <w:sz w:val="40"/>
            <w:szCs w:val="40"/>
          </w:rPr>
          <w:t xml:space="preserve">where pedestrians walk into traffic without </w:t>
        </w:r>
      </w:ins>
      <w:ins w:id="25" w:author="Emil Luusua" w:date="2019-03-13T13:03:00Z">
        <w:r>
          <w:rPr>
            <w:sz w:val="40"/>
            <w:szCs w:val="40"/>
          </w:rPr>
          <w:t>looking</w:t>
        </w:r>
      </w:ins>
    </w:p>
    <w:p w:rsidR="00A3327F" w:rsidRDefault="00A3327F" w:rsidP="00A3327F">
      <w:pPr>
        <w:spacing w:after="120"/>
        <w:jc w:val="both"/>
        <w:rPr>
          <w:ins w:id="26" w:author="Emil Luusua" w:date="2019-03-13T12:58:00Z"/>
          <w:sz w:val="40"/>
          <w:szCs w:val="40"/>
        </w:rPr>
        <w:pPrChange w:id="27" w:author="Emil Luusua" w:date="2019-03-13T13:16:00Z">
          <w:pPr>
            <w:numPr>
              <w:numId w:val="23"/>
            </w:numPr>
            <w:spacing w:after="120"/>
            <w:ind w:left="720" w:hanging="360"/>
            <w:jc w:val="both"/>
          </w:pPr>
        </w:pPrChange>
      </w:pPr>
    </w:p>
    <w:p w:rsidR="00A3327F" w:rsidRPr="00A3327F" w:rsidRDefault="008B5CFD" w:rsidP="00A3327F">
      <w:pPr>
        <w:numPr>
          <w:ilvl w:val="0"/>
          <w:numId w:val="23"/>
        </w:numPr>
        <w:spacing w:after="120"/>
        <w:jc w:val="both"/>
        <w:rPr>
          <w:ins w:id="28" w:author="Emil Luusua" w:date="2019-03-13T13:16:00Z"/>
          <w:sz w:val="40"/>
          <w:szCs w:val="40"/>
          <w:rPrChange w:id="29" w:author="Emil Luusua" w:date="2019-03-13T13:22:00Z">
            <w:rPr>
              <w:ins w:id="30" w:author="Emil Luusua" w:date="2019-03-13T13:16:00Z"/>
            </w:rPr>
          </w:rPrChange>
        </w:rPr>
      </w:pPr>
      <w:ins w:id="31" w:author="Emil Luusua" w:date="2019-03-13T13:00:00Z">
        <w:r>
          <w:rPr>
            <w:sz w:val="40"/>
            <w:szCs w:val="40"/>
          </w:rPr>
          <w:t>Sober persons driving as poorly as if they were intoxicated because of texting while driving</w:t>
        </w:r>
      </w:ins>
    </w:p>
    <w:p w:rsidR="00A3327F" w:rsidRDefault="00A3327F" w:rsidP="00A3327F">
      <w:pPr>
        <w:spacing w:after="120"/>
        <w:jc w:val="both"/>
        <w:rPr>
          <w:ins w:id="32" w:author="Emil Luusua" w:date="2019-03-13T12:58:00Z"/>
          <w:sz w:val="40"/>
          <w:szCs w:val="40"/>
        </w:rPr>
        <w:pPrChange w:id="33" w:author="Emil Luusua" w:date="2019-03-13T13:16:00Z">
          <w:pPr>
            <w:numPr>
              <w:numId w:val="23"/>
            </w:numPr>
            <w:spacing w:after="120"/>
            <w:ind w:left="720" w:hanging="360"/>
            <w:jc w:val="both"/>
          </w:pPr>
        </w:pPrChange>
      </w:pPr>
    </w:p>
    <w:p w:rsidR="008B5CFD" w:rsidRDefault="008B5CFD" w:rsidP="008B5CFD">
      <w:pPr>
        <w:numPr>
          <w:ilvl w:val="0"/>
          <w:numId w:val="23"/>
        </w:numPr>
        <w:spacing w:after="120"/>
        <w:jc w:val="both"/>
        <w:rPr>
          <w:ins w:id="34" w:author="Emil Luusua" w:date="2019-03-13T12:55:00Z"/>
          <w:sz w:val="40"/>
          <w:szCs w:val="40"/>
        </w:rPr>
        <w:pPrChange w:id="35" w:author="Emil Luusua" w:date="2019-03-13T12:58:00Z">
          <w:pPr>
            <w:spacing w:after="120"/>
            <w:jc w:val="both"/>
          </w:pPr>
        </w:pPrChange>
      </w:pPr>
      <w:ins w:id="36" w:author="Emil Luusua" w:date="2019-03-13T13:01:00Z">
        <w:r>
          <w:rPr>
            <w:sz w:val="40"/>
            <w:szCs w:val="40"/>
          </w:rPr>
          <w:t>Pe</w:t>
        </w:r>
      </w:ins>
      <w:ins w:id="37" w:author="Emil Luusua" w:date="2019-03-13T13:03:00Z">
        <w:r>
          <w:rPr>
            <w:sz w:val="40"/>
            <w:szCs w:val="40"/>
          </w:rPr>
          <w:t>ople</w:t>
        </w:r>
      </w:ins>
      <w:ins w:id="38" w:author="Emil Luusua" w:date="2019-03-13T13:01:00Z">
        <w:r>
          <w:rPr>
            <w:sz w:val="40"/>
            <w:szCs w:val="40"/>
          </w:rPr>
          <w:t xml:space="preserve"> in need of assistance going unnoticed</w:t>
        </w:r>
      </w:ins>
      <w:ins w:id="39" w:author="Emil Luusua" w:date="2019-03-13T13:02:00Z">
        <w:r>
          <w:rPr>
            <w:sz w:val="40"/>
            <w:szCs w:val="40"/>
          </w:rPr>
          <w:t xml:space="preserve"> because no one is paying attention</w:t>
        </w:r>
      </w:ins>
    </w:p>
    <w:p w:rsidR="008B5CFD" w:rsidRPr="008B5CFD" w:rsidRDefault="008B5CFD" w:rsidP="00620AD8">
      <w:pPr>
        <w:spacing w:after="120"/>
        <w:jc w:val="both"/>
        <w:rPr>
          <w:ins w:id="40" w:author="Emil Luusua" w:date="2019-03-13T12:53:00Z"/>
          <w:sz w:val="40"/>
          <w:szCs w:val="40"/>
        </w:rPr>
      </w:pPr>
    </w:p>
    <w:p w:rsidR="008B5CFD" w:rsidDel="008B5CFD" w:rsidRDefault="008B5CFD" w:rsidP="00620AD8">
      <w:pPr>
        <w:spacing w:after="120"/>
        <w:jc w:val="both"/>
        <w:rPr>
          <w:ins w:id="41" w:author="Lin Feng (Dr)" w:date="2019-03-11T09:33:00Z"/>
          <w:del w:id="42" w:author="Emil Luusua" w:date="2019-03-13T12:53:00Z"/>
          <w:sz w:val="40"/>
          <w:szCs w:val="40"/>
        </w:rPr>
      </w:pPr>
    </w:p>
    <w:p w:rsidR="00FD4B79" w:rsidRPr="00620AD8" w:rsidDel="008B5CFD" w:rsidRDefault="00FD4B79" w:rsidP="00620AD8">
      <w:pPr>
        <w:spacing w:after="120"/>
        <w:jc w:val="both"/>
        <w:rPr>
          <w:del w:id="43" w:author="Emil Luusua" w:date="2019-03-13T12:53:00Z"/>
          <w:sz w:val="40"/>
          <w:szCs w:val="40"/>
        </w:rPr>
      </w:pPr>
      <w:ins w:id="44" w:author="Lin Feng (Dr)" w:date="2019-03-11T09:33:00Z">
        <w:del w:id="45" w:author="Emil Luusua" w:date="2019-03-13T12:53:00Z">
          <w:r w:rsidDel="008B5CFD">
            <w:rPr>
              <w:sz w:val="40"/>
              <w:szCs w:val="40"/>
            </w:rPr>
            <w:delText>[</w:delText>
          </w:r>
        </w:del>
      </w:ins>
      <w:ins w:id="46" w:author="Lin Feng (Dr)" w:date="2019-03-11T09:34:00Z">
        <w:del w:id="47" w:author="Emil Luusua" w:date="2019-03-13T12:53:00Z">
          <w:r w:rsidDel="008B5CFD">
            <w:rPr>
              <w:sz w:val="40"/>
              <w:szCs w:val="40"/>
            </w:rPr>
            <w:delText>In sert a</w:delText>
          </w:r>
        </w:del>
      </w:ins>
      <w:ins w:id="48" w:author="Lin Feng (Dr)" w:date="2019-03-11T09:33:00Z">
        <w:del w:id="49" w:author="Emil Luusua" w:date="2019-03-13T12:53:00Z">
          <w:r w:rsidDel="008B5CFD">
            <w:rPr>
              <w:sz w:val="40"/>
              <w:szCs w:val="40"/>
            </w:rPr>
            <w:delText xml:space="preserve"> list of Soci-economic issues </w:delText>
          </w:r>
        </w:del>
      </w:ins>
      <w:ins w:id="50" w:author="Lin Feng (Dr)" w:date="2019-03-11T09:34:00Z">
        <w:del w:id="51" w:author="Emil Luusua" w:date="2019-03-13T12:53:00Z">
          <w:r w:rsidDel="008B5CFD">
            <w:rPr>
              <w:sz w:val="40"/>
              <w:szCs w:val="40"/>
            </w:rPr>
            <w:delText>…]</w:delText>
          </w:r>
        </w:del>
      </w:ins>
    </w:p>
    <w:p w:rsidR="00620AD8" w:rsidRPr="00620AD8" w:rsidRDefault="00620AD8" w:rsidP="00620AD8">
      <w:pPr>
        <w:spacing w:after="120"/>
        <w:jc w:val="both"/>
        <w:rPr>
          <w:sz w:val="40"/>
          <w:szCs w:val="40"/>
        </w:rPr>
      </w:pPr>
    </w:p>
    <w:p w:rsidR="00FD4B79" w:rsidDel="00A3327F" w:rsidRDefault="00FD4B79" w:rsidP="00FD4B79">
      <w:pPr>
        <w:spacing w:after="120"/>
        <w:jc w:val="both"/>
        <w:rPr>
          <w:ins w:id="52" w:author="Lin Feng (Dr)" w:date="2019-03-11T09:35:00Z"/>
          <w:del w:id="53" w:author="Emil Luusua" w:date="2019-03-13T13:19:00Z"/>
          <w:b/>
          <w:sz w:val="40"/>
          <w:szCs w:val="40"/>
        </w:rPr>
      </w:pPr>
      <w:ins w:id="54" w:author="Lin Feng (Dr)" w:date="2019-03-11T09:35:00Z">
        <w:r>
          <w:rPr>
            <w:sz w:val="40"/>
            <w:szCs w:val="40"/>
          </w:rPr>
          <w:br w:type="page"/>
        </w:r>
        <w:r>
          <w:rPr>
            <w:b/>
            <w:sz w:val="40"/>
            <w:szCs w:val="40"/>
          </w:rPr>
          <w:lastRenderedPageBreak/>
          <w:t>OBJECTIVES</w:t>
        </w:r>
      </w:ins>
    </w:p>
    <w:p w:rsidR="00FD4B79" w:rsidDel="00A3327F" w:rsidRDefault="00FD4B79" w:rsidP="00FD4B79">
      <w:pPr>
        <w:spacing w:after="120"/>
        <w:jc w:val="both"/>
        <w:rPr>
          <w:ins w:id="55" w:author="Lin Feng (Dr)" w:date="2019-03-11T09:36:00Z"/>
          <w:del w:id="56" w:author="Emil Luusua" w:date="2019-03-13T13:19:00Z"/>
          <w:b/>
          <w:sz w:val="40"/>
          <w:szCs w:val="40"/>
        </w:rPr>
      </w:pPr>
    </w:p>
    <w:p w:rsidR="00FD4B79" w:rsidDel="00A3327F" w:rsidRDefault="00FD4B79" w:rsidP="00FD4B79">
      <w:pPr>
        <w:spacing w:after="120"/>
        <w:jc w:val="both"/>
        <w:rPr>
          <w:ins w:id="57" w:author="Lin Feng (Dr)" w:date="2019-03-11T09:36:00Z"/>
          <w:del w:id="58" w:author="Emil Luusua" w:date="2019-03-13T13:19:00Z"/>
          <w:b/>
          <w:sz w:val="40"/>
          <w:szCs w:val="40"/>
        </w:rPr>
      </w:pPr>
      <w:ins w:id="59" w:author="Lin Feng (Dr)" w:date="2019-03-11T09:36:00Z">
        <w:del w:id="60" w:author="Emil Luusua" w:date="2019-03-13T13:19:00Z">
          <w:r w:rsidDel="00A3327F">
            <w:rPr>
              <w:b/>
              <w:sz w:val="40"/>
              <w:szCs w:val="40"/>
            </w:rPr>
            <w:delText>[Itemilize the followings]</w:delText>
          </w:r>
        </w:del>
      </w:ins>
    </w:p>
    <w:p w:rsidR="00A3327F" w:rsidRPr="00620AD8" w:rsidDel="00A3327F" w:rsidRDefault="00A3327F" w:rsidP="00FD4B79">
      <w:pPr>
        <w:spacing w:after="120"/>
        <w:jc w:val="both"/>
        <w:rPr>
          <w:ins w:id="61" w:author="Lin Feng (Dr)" w:date="2019-03-11T09:35:00Z"/>
          <w:del w:id="62" w:author="Emil Luusua" w:date="2019-03-13T13:19:00Z"/>
          <w:b/>
          <w:sz w:val="40"/>
          <w:szCs w:val="40"/>
        </w:rPr>
      </w:pPr>
    </w:p>
    <w:p w:rsidR="00A3327F" w:rsidRDefault="00620AD8" w:rsidP="00620AD8">
      <w:pPr>
        <w:spacing w:after="120"/>
        <w:jc w:val="both"/>
        <w:rPr>
          <w:ins w:id="63" w:author="Emil Luusua" w:date="2019-03-13T13:16:00Z"/>
          <w:sz w:val="40"/>
          <w:szCs w:val="40"/>
        </w:rPr>
      </w:pPr>
      <w:del w:id="64" w:author="Emil Luusua" w:date="2019-03-13T13:19:00Z">
        <w:r w:rsidRPr="00620AD8" w:rsidDel="00A3327F">
          <w:rPr>
            <w:sz w:val="40"/>
            <w:szCs w:val="40"/>
          </w:rPr>
          <w:delText>Spooky McSpook is a VR RPG open world game with the element of exploration. The main gameplay involves encountering enemies in the world, and discovering new weapons to fight with. To avoid being ambushed by mad skeletons or other evil creatures of the night, the player must always be aware of their surroundings. Constantly having to look around in the virtual world will enforce a habit that transfers to real</w:delText>
        </w:r>
        <w:r w:rsidDel="00A3327F">
          <w:rPr>
            <w:sz w:val="40"/>
            <w:szCs w:val="40"/>
          </w:rPr>
          <w:delText>-</w:delText>
        </w:r>
        <w:r w:rsidRPr="00620AD8" w:rsidDel="00A3327F">
          <w:rPr>
            <w:sz w:val="40"/>
            <w:szCs w:val="40"/>
          </w:rPr>
          <w:delText>life and helps the player realize the importance of situational awareness.</w:delText>
        </w:r>
      </w:del>
    </w:p>
    <w:p w:rsidR="00A3327F" w:rsidRDefault="00A3327F" w:rsidP="00A3327F">
      <w:pPr>
        <w:pStyle w:val="ListParagraph"/>
        <w:numPr>
          <w:ilvl w:val="0"/>
          <w:numId w:val="25"/>
        </w:numPr>
        <w:spacing w:after="120"/>
        <w:jc w:val="both"/>
        <w:rPr>
          <w:ins w:id="65" w:author="Emil Luusua" w:date="2019-03-13T13:16:00Z"/>
          <w:sz w:val="40"/>
          <w:szCs w:val="40"/>
        </w:rPr>
      </w:pPr>
      <w:ins w:id="66" w:author="Emil Luusua" w:date="2019-03-13T13:16:00Z">
        <w:r>
          <w:rPr>
            <w:sz w:val="40"/>
            <w:szCs w:val="40"/>
          </w:rPr>
          <w:t>To create an open world explorable in Virtual Reality</w:t>
        </w:r>
      </w:ins>
    </w:p>
    <w:p w:rsidR="00A3327F" w:rsidRPr="00A3327F" w:rsidRDefault="00A3327F" w:rsidP="00A3327F">
      <w:pPr>
        <w:spacing w:after="120"/>
        <w:jc w:val="both"/>
        <w:rPr>
          <w:ins w:id="67" w:author="Emil Luusua" w:date="2019-03-13T13:16:00Z"/>
          <w:sz w:val="40"/>
          <w:szCs w:val="40"/>
          <w:rPrChange w:id="68" w:author="Emil Luusua" w:date="2019-03-13T13:16:00Z">
            <w:rPr>
              <w:ins w:id="69" w:author="Emil Luusua" w:date="2019-03-13T13:16:00Z"/>
            </w:rPr>
          </w:rPrChange>
        </w:rPr>
        <w:pPrChange w:id="70" w:author="Emil Luusua" w:date="2019-03-13T13:16:00Z">
          <w:pPr>
            <w:pStyle w:val="ListParagraph"/>
            <w:numPr>
              <w:numId w:val="25"/>
            </w:numPr>
            <w:spacing w:after="120"/>
            <w:ind w:hanging="360"/>
            <w:jc w:val="both"/>
          </w:pPr>
        </w:pPrChange>
      </w:pPr>
    </w:p>
    <w:p w:rsidR="00A3327F" w:rsidRDefault="00A3327F" w:rsidP="00A3327F">
      <w:pPr>
        <w:pStyle w:val="ListParagraph"/>
        <w:numPr>
          <w:ilvl w:val="0"/>
          <w:numId w:val="25"/>
        </w:numPr>
        <w:spacing w:after="120"/>
        <w:jc w:val="both"/>
        <w:rPr>
          <w:ins w:id="71" w:author="Emil Luusua" w:date="2019-03-13T13:18:00Z"/>
          <w:sz w:val="40"/>
          <w:szCs w:val="40"/>
        </w:rPr>
      </w:pPr>
      <w:ins w:id="72" w:author="Emil Luusua" w:date="2019-03-13T13:18:00Z">
        <w:r>
          <w:rPr>
            <w:sz w:val="40"/>
            <w:szCs w:val="40"/>
          </w:rPr>
          <w:t>Make</w:t>
        </w:r>
      </w:ins>
      <w:ins w:id="73" w:author="Emil Luusua" w:date="2019-03-13T13:17:00Z">
        <w:r>
          <w:rPr>
            <w:sz w:val="40"/>
            <w:szCs w:val="40"/>
          </w:rPr>
          <w:t xml:space="preserve"> interesting enemies to create unique and challenging gamep</w:t>
        </w:r>
      </w:ins>
      <w:ins w:id="74" w:author="Emil Luusua" w:date="2019-03-13T13:18:00Z">
        <w:r>
          <w:rPr>
            <w:sz w:val="40"/>
            <w:szCs w:val="40"/>
          </w:rPr>
          <w:t>lay</w:t>
        </w:r>
      </w:ins>
    </w:p>
    <w:p w:rsidR="00A3327F" w:rsidRDefault="00A3327F" w:rsidP="00A3327F">
      <w:pPr>
        <w:spacing w:after="120"/>
        <w:jc w:val="both"/>
        <w:rPr>
          <w:ins w:id="75" w:author="Emil Luusua" w:date="2019-03-13T13:18:00Z"/>
          <w:sz w:val="40"/>
          <w:szCs w:val="40"/>
        </w:rPr>
      </w:pPr>
    </w:p>
    <w:p w:rsidR="00A3327F" w:rsidRDefault="00A3327F" w:rsidP="00A3327F">
      <w:pPr>
        <w:pStyle w:val="ListParagraph"/>
        <w:numPr>
          <w:ilvl w:val="0"/>
          <w:numId w:val="25"/>
        </w:numPr>
        <w:spacing w:after="120"/>
        <w:jc w:val="both"/>
        <w:rPr>
          <w:ins w:id="76" w:author="Emil Luusua" w:date="2019-03-13T13:19:00Z"/>
          <w:sz w:val="40"/>
          <w:szCs w:val="40"/>
        </w:rPr>
      </w:pPr>
      <w:ins w:id="77" w:author="Emil Luusua" w:date="2019-03-13T13:18:00Z">
        <w:r>
          <w:rPr>
            <w:sz w:val="40"/>
            <w:szCs w:val="40"/>
          </w:rPr>
          <w:t>Make gameplay and combat mechanics highly immersive for the player</w:t>
        </w:r>
      </w:ins>
    </w:p>
    <w:p w:rsidR="00A3327F" w:rsidRDefault="00A3327F" w:rsidP="00A3327F">
      <w:pPr>
        <w:spacing w:after="120"/>
        <w:jc w:val="both"/>
        <w:rPr>
          <w:ins w:id="78" w:author="Emil Luusua" w:date="2019-03-13T13:19:00Z"/>
          <w:sz w:val="40"/>
          <w:szCs w:val="40"/>
        </w:rPr>
      </w:pPr>
    </w:p>
    <w:p w:rsidR="00A3327F" w:rsidRPr="00A3327F" w:rsidRDefault="00A3327F" w:rsidP="00A3327F">
      <w:pPr>
        <w:pStyle w:val="ListParagraph"/>
        <w:numPr>
          <w:ilvl w:val="0"/>
          <w:numId w:val="25"/>
        </w:numPr>
        <w:spacing w:after="120"/>
        <w:jc w:val="both"/>
        <w:rPr>
          <w:sz w:val="40"/>
          <w:szCs w:val="40"/>
          <w:rPrChange w:id="79" w:author="Emil Luusua" w:date="2019-03-13T13:19:00Z">
            <w:rPr/>
          </w:rPrChange>
        </w:rPr>
        <w:pPrChange w:id="80" w:author="Emil Luusua" w:date="2019-03-13T13:19:00Z">
          <w:pPr>
            <w:spacing w:after="120"/>
            <w:jc w:val="both"/>
          </w:pPr>
        </w:pPrChange>
      </w:pPr>
      <w:ins w:id="81" w:author="Emil Luusua" w:date="2019-03-13T13:19:00Z">
        <w:r>
          <w:rPr>
            <w:sz w:val="40"/>
            <w:szCs w:val="40"/>
          </w:rPr>
          <w:t>Promote situational awareness by punishing the player for not paying attention</w:t>
        </w:r>
      </w:ins>
    </w:p>
    <w:p w:rsidR="0055123A" w:rsidRPr="0055123A" w:rsidRDefault="0055123A" w:rsidP="00041F0E">
      <w:pPr>
        <w:spacing w:after="120"/>
        <w:jc w:val="both"/>
        <w:rPr>
          <w:sz w:val="40"/>
          <w:szCs w:val="40"/>
        </w:rPr>
      </w:pPr>
    </w:p>
    <w:p w:rsidR="00602A3B" w:rsidRDefault="0055123A" w:rsidP="0055123A">
      <w:pPr>
        <w:pStyle w:val="ListParagraph"/>
        <w:pBdr>
          <w:top w:val="nil"/>
          <w:left w:val="nil"/>
          <w:bottom w:val="nil"/>
          <w:right w:val="nil"/>
          <w:between w:val="nil"/>
        </w:pBdr>
        <w:spacing w:after="120"/>
        <w:ind w:left="0"/>
        <w:contextualSpacing w:val="0"/>
        <w:jc w:val="both"/>
        <w:rPr>
          <w:b/>
          <w:sz w:val="40"/>
          <w:szCs w:val="40"/>
        </w:rPr>
      </w:pPr>
      <w:r w:rsidRPr="0055123A">
        <w:rPr>
          <w:sz w:val="40"/>
          <w:szCs w:val="40"/>
        </w:rPr>
        <w:br w:type="page"/>
      </w:r>
      <w:r w:rsidR="00602A3B" w:rsidRPr="0055123A">
        <w:rPr>
          <w:b/>
          <w:sz w:val="40"/>
          <w:szCs w:val="40"/>
        </w:rPr>
        <w:lastRenderedPageBreak/>
        <w:t xml:space="preserve">Methodology </w:t>
      </w:r>
      <w:r w:rsidR="00182091">
        <w:rPr>
          <w:b/>
          <w:sz w:val="40"/>
          <w:szCs w:val="40"/>
        </w:rPr>
        <w:t>- Tools</w:t>
      </w:r>
    </w:p>
    <w:p w:rsidR="0055123A" w:rsidRPr="0055123A" w:rsidRDefault="0055123A" w:rsidP="0055123A">
      <w:pPr>
        <w:pStyle w:val="ListParagraph"/>
        <w:pBdr>
          <w:top w:val="nil"/>
          <w:left w:val="nil"/>
          <w:bottom w:val="nil"/>
          <w:right w:val="nil"/>
          <w:between w:val="nil"/>
        </w:pBdr>
        <w:spacing w:after="120"/>
        <w:ind w:left="0"/>
        <w:contextualSpacing w:val="0"/>
        <w:jc w:val="both"/>
        <w:rPr>
          <w:b/>
          <w:sz w:val="40"/>
          <w:szCs w:val="40"/>
        </w:rPr>
      </w:pPr>
    </w:p>
    <w:p w:rsidR="00FD4B79" w:rsidRDefault="00620AD8" w:rsidP="00182091">
      <w:pPr>
        <w:pStyle w:val="ListParagraph"/>
        <w:pBdr>
          <w:top w:val="nil"/>
          <w:left w:val="nil"/>
          <w:bottom w:val="nil"/>
          <w:right w:val="nil"/>
          <w:between w:val="nil"/>
        </w:pBdr>
        <w:spacing w:after="120"/>
        <w:ind w:left="0"/>
        <w:contextualSpacing w:val="0"/>
        <w:jc w:val="both"/>
        <w:rPr>
          <w:ins w:id="82" w:author="Lin Feng (Dr)" w:date="2019-03-11T09:37:00Z"/>
          <w:rFonts w:eastAsia="Times New Roman"/>
          <w:sz w:val="40"/>
          <w:szCs w:val="40"/>
        </w:rPr>
      </w:pPr>
      <w:r w:rsidRPr="00620AD8">
        <w:rPr>
          <w:rFonts w:eastAsia="Times New Roman"/>
          <w:sz w:val="40"/>
          <w:szCs w:val="40"/>
        </w:rPr>
        <w:t xml:space="preserve">We use Unity and C# scripting. Our hardware used during development is two desktop PC setups in the VR room at The Hive on the NTU campus. One of these desktop PCs is equipped with an Oculus Rift headset and controllers. The other desktop has </w:t>
      </w:r>
      <w:proofErr w:type="gramStart"/>
      <w:r w:rsidRPr="00620AD8">
        <w:rPr>
          <w:rFonts w:eastAsia="Times New Roman"/>
          <w:sz w:val="40"/>
          <w:szCs w:val="40"/>
        </w:rPr>
        <w:t>a</w:t>
      </w:r>
      <w:proofErr w:type="gramEnd"/>
      <w:r w:rsidRPr="00620AD8">
        <w:rPr>
          <w:rFonts w:eastAsia="Times New Roman"/>
          <w:sz w:val="40"/>
          <w:szCs w:val="40"/>
        </w:rPr>
        <w:t xml:space="preserve"> HTC </w:t>
      </w:r>
      <w:proofErr w:type="spellStart"/>
      <w:r w:rsidRPr="00620AD8">
        <w:rPr>
          <w:rFonts w:eastAsia="Times New Roman"/>
          <w:sz w:val="40"/>
          <w:szCs w:val="40"/>
        </w:rPr>
        <w:t>Vive</w:t>
      </w:r>
      <w:proofErr w:type="spellEnd"/>
      <w:r w:rsidRPr="00620AD8">
        <w:rPr>
          <w:rFonts w:eastAsia="Times New Roman"/>
          <w:sz w:val="40"/>
          <w:szCs w:val="40"/>
        </w:rPr>
        <w:t xml:space="preserve"> including controllers. Steam VR is our interface to use these VR systems with Unity, providing handy prefabs such as the [</w:t>
      </w:r>
      <w:proofErr w:type="spellStart"/>
      <w:r w:rsidRPr="00620AD8">
        <w:rPr>
          <w:rFonts w:eastAsia="Times New Roman"/>
          <w:sz w:val="40"/>
          <w:szCs w:val="40"/>
        </w:rPr>
        <w:t>CameraRig</w:t>
      </w:r>
      <w:proofErr w:type="spellEnd"/>
      <w:r w:rsidRPr="00620AD8">
        <w:rPr>
          <w:rFonts w:eastAsia="Times New Roman"/>
          <w:sz w:val="40"/>
          <w:szCs w:val="40"/>
        </w:rPr>
        <w:t xml:space="preserve">] which makes the game camera follow the movement of the player’s headset and also includes controllers. Additionally, the VRTK toolkit gives us some extra VR functionality such as picking up objects and using these. Some development work has also been carried out on our laptops, using the VR simulator by utilizing the </w:t>
      </w:r>
      <w:proofErr w:type="spellStart"/>
      <w:r w:rsidRPr="00620AD8">
        <w:rPr>
          <w:rFonts w:eastAsia="Times New Roman"/>
          <w:sz w:val="40"/>
          <w:szCs w:val="40"/>
        </w:rPr>
        <w:t>VRTK_SDKManager</w:t>
      </w:r>
      <w:proofErr w:type="spellEnd"/>
      <w:r w:rsidRPr="00620AD8">
        <w:rPr>
          <w:rFonts w:eastAsia="Times New Roman"/>
          <w:sz w:val="40"/>
          <w:szCs w:val="40"/>
        </w:rPr>
        <w:t xml:space="preserve"> seamlessly switching which SDK is used depending on the setup used. Our 3D assets and animations are primarily sourced from the Unity Asset Store.</w:t>
      </w:r>
    </w:p>
    <w:p w:rsidR="00FD4B79" w:rsidRDefault="00FD4B79" w:rsidP="00182091">
      <w:pPr>
        <w:pStyle w:val="ListParagraph"/>
        <w:pBdr>
          <w:top w:val="nil"/>
          <w:left w:val="nil"/>
          <w:bottom w:val="nil"/>
          <w:right w:val="nil"/>
          <w:between w:val="nil"/>
        </w:pBdr>
        <w:spacing w:after="120"/>
        <w:ind w:left="0"/>
        <w:contextualSpacing w:val="0"/>
        <w:jc w:val="both"/>
        <w:rPr>
          <w:ins w:id="83" w:author="Emil Luusua" w:date="2019-03-13T13:20:00Z"/>
          <w:rFonts w:eastAsia="Times New Roman"/>
          <w:sz w:val="40"/>
          <w:szCs w:val="40"/>
        </w:rPr>
      </w:pPr>
    </w:p>
    <w:p w:rsidR="00A3327F" w:rsidDel="00A3327F" w:rsidRDefault="00A3327F" w:rsidP="00A3327F">
      <w:pPr>
        <w:pStyle w:val="ListParagraph"/>
        <w:pBdr>
          <w:top w:val="nil"/>
          <w:left w:val="nil"/>
          <w:bottom w:val="nil"/>
          <w:right w:val="nil"/>
          <w:between w:val="nil"/>
        </w:pBdr>
        <w:spacing w:after="120"/>
        <w:ind w:left="0"/>
        <w:contextualSpacing w:val="0"/>
        <w:jc w:val="both"/>
        <w:rPr>
          <w:ins w:id="84" w:author="Lin Feng (Dr)" w:date="2019-03-11T09:37:00Z"/>
          <w:del w:id="85" w:author="Emil Luusua" w:date="2019-03-13T13:22:00Z"/>
          <w:rFonts w:eastAsia="Times New Roman"/>
          <w:sz w:val="40"/>
          <w:szCs w:val="40"/>
        </w:rPr>
        <w:pPrChange w:id="86" w:author="Emil Luusua" w:date="2019-03-13T13:22:00Z">
          <w:pPr>
            <w:pStyle w:val="ListParagraph"/>
            <w:pBdr>
              <w:top w:val="nil"/>
              <w:left w:val="nil"/>
              <w:bottom w:val="nil"/>
              <w:right w:val="nil"/>
              <w:between w:val="nil"/>
            </w:pBdr>
            <w:spacing w:after="120"/>
            <w:ind w:left="0"/>
            <w:contextualSpacing w:val="0"/>
            <w:jc w:val="both"/>
          </w:pPr>
        </w:pPrChange>
      </w:pPr>
      <w:ins w:id="87" w:author="Emil Luusua" w:date="2019-03-13T13:20:00Z">
        <w:r>
          <w:rPr>
            <w:rFonts w:eastAsia="Times New Roman"/>
            <w:sz w:val="40"/>
            <w:szCs w:val="40"/>
          </w:rPr>
          <w:t xml:space="preserve">After the end of the development phase the final game was </w:t>
        </w:r>
      </w:ins>
      <w:ins w:id="88" w:author="Emil Luusua" w:date="2019-03-13T13:21:00Z">
        <w:r>
          <w:rPr>
            <w:rFonts w:eastAsia="Times New Roman"/>
            <w:sz w:val="40"/>
            <w:szCs w:val="40"/>
          </w:rPr>
          <w:t>built into an executable file, being able to be played on any machine without requiring the Unity Project and its assets to be present.</w:t>
        </w:r>
      </w:ins>
    </w:p>
    <w:p w:rsidR="00FD4B79" w:rsidRDefault="00FD4B79" w:rsidP="00A3327F">
      <w:pPr>
        <w:pStyle w:val="ListParagraph"/>
        <w:pBdr>
          <w:top w:val="nil"/>
          <w:left w:val="nil"/>
          <w:bottom w:val="nil"/>
          <w:right w:val="nil"/>
          <w:between w:val="nil"/>
        </w:pBdr>
        <w:spacing w:after="120"/>
        <w:ind w:left="0"/>
        <w:contextualSpacing w:val="0"/>
        <w:jc w:val="both"/>
        <w:rPr>
          <w:ins w:id="89" w:author="Lin Feng (Dr)" w:date="2019-03-11T09:38:00Z"/>
          <w:rFonts w:eastAsia="Times New Roman"/>
          <w:sz w:val="40"/>
          <w:szCs w:val="40"/>
        </w:rPr>
      </w:pPr>
      <w:ins w:id="90" w:author="Lin Feng (Dr)" w:date="2019-03-11T09:37:00Z">
        <w:del w:id="91" w:author="Emil Luusua" w:date="2019-03-13T13:22:00Z">
          <w:r w:rsidDel="00A3327F">
            <w:rPr>
              <w:rFonts w:eastAsia="Times New Roman"/>
              <w:sz w:val="40"/>
              <w:szCs w:val="40"/>
            </w:rPr>
            <w:delText>Building of the Re</w:delText>
          </w:r>
        </w:del>
      </w:ins>
      <w:ins w:id="92" w:author="Lin Feng (Dr)" w:date="2019-03-11T09:38:00Z">
        <w:del w:id="93" w:author="Emil Luusua" w:date="2019-03-13T13:22:00Z">
          <w:r w:rsidDel="00A3327F">
            <w:rPr>
              <w:rFonts w:eastAsia="Times New Roman"/>
              <w:sz w:val="40"/>
              <w:szCs w:val="40"/>
            </w:rPr>
            <w:delText>leased Games …</w:delText>
          </w:r>
        </w:del>
      </w:ins>
    </w:p>
    <w:p w:rsidR="00182091" w:rsidRDefault="0055123A" w:rsidP="00182091">
      <w:pPr>
        <w:pStyle w:val="ListParagraph"/>
        <w:pBdr>
          <w:top w:val="nil"/>
          <w:left w:val="nil"/>
          <w:bottom w:val="nil"/>
          <w:right w:val="nil"/>
          <w:between w:val="nil"/>
        </w:pBdr>
        <w:spacing w:after="120"/>
        <w:ind w:left="0"/>
        <w:contextualSpacing w:val="0"/>
        <w:jc w:val="both"/>
        <w:rPr>
          <w:b/>
          <w:sz w:val="40"/>
          <w:szCs w:val="40"/>
        </w:rPr>
      </w:pPr>
      <w:r>
        <w:rPr>
          <w:sz w:val="40"/>
          <w:szCs w:val="40"/>
        </w:rPr>
        <w:br w:type="page"/>
      </w:r>
      <w:r w:rsidR="00182091" w:rsidRPr="0055123A">
        <w:rPr>
          <w:b/>
          <w:sz w:val="40"/>
          <w:szCs w:val="40"/>
        </w:rPr>
        <w:lastRenderedPageBreak/>
        <w:t xml:space="preserve">Methodology </w:t>
      </w:r>
      <w:r w:rsidR="00182091">
        <w:rPr>
          <w:b/>
          <w:sz w:val="40"/>
          <w:szCs w:val="40"/>
        </w:rPr>
        <w:t>– Design and Development</w:t>
      </w:r>
    </w:p>
    <w:p w:rsidR="00182091" w:rsidRDefault="00182091" w:rsidP="00157363">
      <w:pPr>
        <w:spacing w:after="120"/>
        <w:jc w:val="both"/>
        <w:rPr>
          <w:sz w:val="40"/>
          <w:szCs w:val="40"/>
        </w:rPr>
      </w:pPr>
    </w:p>
    <w:p w:rsidR="00620AD8" w:rsidDel="00A865B1" w:rsidRDefault="00620AD8" w:rsidP="00620AD8">
      <w:pPr>
        <w:spacing w:after="120"/>
        <w:jc w:val="both"/>
        <w:rPr>
          <w:del w:id="94" w:author="Emil Luusua" w:date="2019-03-13T13:56:00Z"/>
          <w:sz w:val="40"/>
          <w:szCs w:val="40"/>
        </w:rPr>
      </w:pPr>
      <w:r w:rsidRPr="00620AD8">
        <w:rPr>
          <w:sz w:val="40"/>
          <w:szCs w:val="40"/>
        </w:rPr>
        <w:t xml:space="preserve">The player is free to move around in a large, dark forest and can equip a simple melee weapon at the start of the game. Weapons are controlled with arm movements - if the player is wielding a </w:t>
      </w:r>
      <w:proofErr w:type="gramStart"/>
      <w:r w:rsidRPr="00620AD8">
        <w:rPr>
          <w:sz w:val="40"/>
          <w:szCs w:val="40"/>
        </w:rPr>
        <w:t>sword</w:t>
      </w:r>
      <w:proofErr w:type="gramEnd"/>
      <w:r w:rsidRPr="00620AD8">
        <w:rPr>
          <w:sz w:val="40"/>
          <w:szCs w:val="40"/>
        </w:rPr>
        <w:t xml:space="preserve"> he may wave it around as if he was holding it in real</w:t>
      </w:r>
      <w:r>
        <w:rPr>
          <w:sz w:val="40"/>
          <w:szCs w:val="40"/>
        </w:rPr>
        <w:t>-</w:t>
      </w:r>
      <w:r w:rsidRPr="00620AD8">
        <w:rPr>
          <w:sz w:val="40"/>
          <w:szCs w:val="40"/>
        </w:rPr>
        <w:t>life. Landmarks with better weapons can be found around the map. There is also a magic staff that will allow the player to fire projectiles with a trigger on the controller, these are also aimed using the orientation of the controller.</w:t>
      </w:r>
    </w:p>
    <w:p w:rsidR="00A865B1" w:rsidRDefault="00A865B1" w:rsidP="00620AD8">
      <w:pPr>
        <w:spacing w:after="120"/>
        <w:jc w:val="both"/>
        <w:rPr>
          <w:ins w:id="95" w:author="Emil Luusua" w:date="2019-03-13T13:56:00Z"/>
          <w:sz w:val="40"/>
          <w:szCs w:val="40"/>
        </w:rPr>
      </w:pPr>
    </w:p>
    <w:p w:rsidR="00FD4B79" w:rsidRDefault="00FD4B79" w:rsidP="00620AD8">
      <w:pPr>
        <w:spacing w:after="120"/>
        <w:jc w:val="both"/>
        <w:rPr>
          <w:ins w:id="96" w:author="Emil Luusua" w:date="2019-03-13T13:48:00Z"/>
          <w:sz w:val="40"/>
          <w:szCs w:val="40"/>
        </w:rPr>
      </w:pPr>
    </w:p>
    <w:p w:rsidR="00A865B1" w:rsidDel="00A865B1" w:rsidRDefault="00A865B1" w:rsidP="00A865B1">
      <w:pPr>
        <w:pStyle w:val="Caption"/>
        <w:rPr>
          <w:del w:id="97" w:author="Emil Luusua" w:date="2019-03-13T13:48:00Z"/>
          <w:sz w:val="40"/>
          <w:szCs w:val="40"/>
        </w:rPr>
      </w:pPr>
      <w:ins w:id="98" w:author="Emil Luusua" w:date="2019-03-13T13:55:00Z">
        <w:r>
          <w:rPr>
            <w:noProof/>
            <w:sz w:val="40"/>
            <w:szCs w:val="40"/>
          </w:rPr>
          <w:drawing>
            <wp:inline distT="0" distB="0" distL="0" distR="0">
              <wp:extent cx="6099175" cy="31755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13 at 13.55.23.png"/>
                      <pic:cNvPicPr/>
                    </pic:nvPicPr>
                    <pic:blipFill rotWithShape="1">
                      <a:blip r:embed="rId11" cstate="print">
                        <a:extLst>
                          <a:ext uri="{28A0092B-C50C-407E-A947-70E740481C1C}">
                            <a14:useLocalDpi xmlns:a14="http://schemas.microsoft.com/office/drawing/2010/main" val="0"/>
                          </a:ext>
                        </a:extLst>
                      </a:blip>
                      <a:srcRect t="3829"/>
                      <a:stretch/>
                    </pic:blipFill>
                    <pic:spPr bwMode="auto">
                      <a:xfrm>
                        <a:off x="0" y="0"/>
                        <a:ext cx="6112434" cy="3182416"/>
                      </a:xfrm>
                      <a:prstGeom prst="rect">
                        <a:avLst/>
                      </a:prstGeom>
                      <a:ln>
                        <a:noFill/>
                      </a:ln>
                      <a:extLst>
                        <a:ext uri="{53640926-AAD7-44D8-BBD7-CCE9431645EC}">
                          <a14:shadowObscured xmlns:a14="http://schemas.microsoft.com/office/drawing/2010/main"/>
                        </a:ext>
                      </a:extLst>
                    </pic:spPr>
                  </pic:pic>
                </a:graphicData>
              </a:graphic>
            </wp:inline>
          </w:drawing>
        </w:r>
      </w:ins>
    </w:p>
    <w:p w:rsidR="00A865B1" w:rsidRPr="00A865B1" w:rsidRDefault="00A865B1" w:rsidP="00A865B1">
      <w:pPr>
        <w:rPr>
          <w:ins w:id="99" w:author="Emil Luusua" w:date="2019-03-13T13:56:00Z"/>
          <w:rPrChange w:id="100" w:author="Emil Luusua" w:date="2019-03-13T13:56:00Z">
            <w:rPr>
              <w:ins w:id="101" w:author="Emil Luusua" w:date="2019-03-13T13:56:00Z"/>
              <w:sz w:val="40"/>
              <w:szCs w:val="40"/>
            </w:rPr>
          </w:rPrChange>
        </w:rPr>
        <w:pPrChange w:id="102" w:author="Emil Luusua" w:date="2019-03-13T13:56:00Z">
          <w:pPr>
            <w:spacing w:after="120"/>
            <w:jc w:val="both"/>
          </w:pPr>
        </w:pPrChange>
      </w:pPr>
    </w:p>
    <w:p w:rsidR="00FD4B79" w:rsidRPr="00620AD8" w:rsidDel="00A865B1" w:rsidRDefault="00A865B1" w:rsidP="00A865B1">
      <w:pPr>
        <w:pStyle w:val="Caption"/>
        <w:rPr>
          <w:del w:id="103" w:author="Emil Luusua" w:date="2019-03-13T13:48:00Z"/>
          <w:sz w:val="40"/>
          <w:szCs w:val="40"/>
        </w:rPr>
        <w:pPrChange w:id="104" w:author="Emil Luusua" w:date="2019-03-13T13:56:00Z">
          <w:pPr>
            <w:spacing w:after="120"/>
            <w:jc w:val="both"/>
          </w:pPr>
        </w:pPrChange>
      </w:pPr>
      <w:ins w:id="105" w:author="Emil Luusua" w:date="2019-03-13T13:56:00Z">
        <w:r>
          <w:t xml:space="preserve">Figure </w:t>
        </w:r>
        <w:r>
          <w:fldChar w:fldCharType="begin"/>
        </w:r>
        <w:r>
          <w:instrText xml:space="preserve"> SEQ Figure \* ARABIC </w:instrText>
        </w:r>
      </w:ins>
      <w:r>
        <w:fldChar w:fldCharType="separate"/>
      </w:r>
      <w:ins w:id="106" w:author="Emil Luusua" w:date="2019-03-13T21:29:00Z">
        <w:r w:rsidR="00F529EF">
          <w:rPr>
            <w:noProof/>
          </w:rPr>
          <w:t>2</w:t>
        </w:r>
      </w:ins>
      <w:ins w:id="107" w:author="Emil Luusua" w:date="2019-03-13T13:56:00Z">
        <w:r>
          <w:fldChar w:fldCharType="end"/>
        </w:r>
        <w:r>
          <w:t>. An equipped sword (in testing landscape)</w:t>
        </w:r>
        <w:r>
          <w:t>.</w:t>
        </w:r>
      </w:ins>
      <w:ins w:id="108" w:author="Lin Feng (Dr)" w:date="2019-03-11T09:39:00Z">
        <w:del w:id="109" w:author="Emil Luusua" w:date="2019-03-13T13:48:00Z">
          <w:r w:rsidR="00FD4B79" w:rsidDel="00A865B1">
            <w:rPr>
              <w:sz w:val="40"/>
              <w:szCs w:val="40"/>
            </w:rPr>
            <w:delText>[</w:delText>
          </w:r>
        </w:del>
      </w:ins>
      <w:ins w:id="110" w:author="Lin Feng (Dr)" w:date="2019-03-11T09:38:00Z">
        <w:del w:id="111" w:author="Emil Luusua" w:date="2019-03-13T13:48:00Z">
          <w:r w:rsidR="00FD4B79" w:rsidDel="00A865B1">
            <w:rPr>
              <w:sz w:val="40"/>
              <w:szCs w:val="40"/>
            </w:rPr>
            <w:delText>Insert illustrations and scripts]</w:delText>
          </w:r>
        </w:del>
      </w:ins>
    </w:p>
    <w:p w:rsidR="00620AD8" w:rsidRPr="00620AD8" w:rsidRDefault="00620AD8" w:rsidP="00A865B1">
      <w:pPr>
        <w:pStyle w:val="Caption"/>
        <w:rPr>
          <w:sz w:val="40"/>
          <w:szCs w:val="40"/>
        </w:rPr>
        <w:pPrChange w:id="112" w:author="Emil Luusua" w:date="2019-03-13T13:56:00Z">
          <w:pPr>
            <w:spacing w:after="120"/>
            <w:jc w:val="both"/>
          </w:pPr>
        </w:pPrChange>
      </w:pPr>
    </w:p>
    <w:p w:rsidR="00620AD8" w:rsidRPr="00620AD8" w:rsidRDefault="00FD4B79" w:rsidP="00620AD8">
      <w:pPr>
        <w:spacing w:after="120"/>
        <w:jc w:val="both"/>
        <w:rPr>
          <w:sz w:val="40"/>
          <w:szCs w:val="40"/>
        </w:rPr>
      </w:pPr>
      <w:ins w:id="113" w:author="Lin Feng (Dr)" w:date="2019-03-11T09:39:00Z">
        <w:r>
          <w:rPr>
            <w:sz w:val="40"/>
            <w:szCs w:val="40"/>
          </w:rPr>
          <w:br w:type="page"/>
        </w:r>
      </w:ins>
      <w:r w:rsidR="00620AD8" w:rsidRPr="00620AD8">
        <w:rPr>
          <w:sz w:val="40"/>
          <w:szCs w:val="40"/>
        </w:rPr>
        <w:lastRenderedPageBreak/>
        <w:t xml:space="preserve">A few areas of the map are dangerous. Enemies will spawn when the player wanders too close to tombs which are scattered throughout the arena, as well as some enemies being present from the start of the game. The player will encounter many different kinds of enemies which all have unique behaviors and game mechanics which makes the game experience diverse and interesting. The enemies also </w:t>
      </w:r>
      <w:proofErr w:type="gramStart"/>
      <w:r w:rsidR="00620AD8" w:rsidRPr="00620AD8">
        <w:rPr>
          <w:sz w:val="40"/>
          <w:szCs w:val="40"/>
        </w:rPr>
        <w:t>has</w:t>
      </w:r>
      <w:proofErr w:type="gramEnd"/>
      <w:r w:rsidR="00620AD8" w:rsidRPr="00620AD8">
        <w:rPr>
          <w:sz w:val="40"/>
          <w:szCs w:val="40"/>
        </w:rPr>
        <w:t xml:space="preserve"> different amounts of health, but are all damaged the same way if they are hit by the player’s weapon or projectiles. </w:t>
      </w:r>
    </w:p>
    <w:p w:rsidR="00FD4B79" w:rsidRDefault="00FD4B79" w:rsidP="00FD4B79">
      <w:pPr>
        <w:spacing w:after="120"/>
        <w:jc w:val="both"/>
        <w:rPr>
          <w:ins w:id="114" w:author="Emil Luusua" w:date="2019-03-13T13:47:00Z"/>
          <w:sz w:val="40"/>
          <w:szCs w:val="40"/>
        </w:rPr>
      </w:pPr>
    </w:p>
    <w:p w:rsidR="00A865B1" w:rsidRDefault="00A865B1" w:rsidP="00FD4B79">
      <w:pPr>
        <w:spacing w:after="120"/>
        <w:jc w:val="both"/>
        <w:rPr>
          <w:ins w:id="115" w:author="Emil Luusua" w:date="2019-03-13T13:47:00Z"/>
          <w:sz w:val="40"/>
          <w:szCs w:val="40"/>
        </w:rPr>
      </w:pPr>
      <w:ins w:id="116" w:author="Emil Luusua" w:date="2019-03-13T13:47:00Z">
        <w:r>
          <w:rPr>
            <w:noProof/>
            <w:sz w:val="40"/>
            <w:szCs w:val="40"/>
          </w:rPr>
          <w:drawing>
            <wp:inline distT="0" distB="0" distL="0" distR="0">
              <wp:extent cx="5885234" cy="318614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3-13 at 13.35.4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96373" cy="3192177"/>
                      </a:xfrm>
                      <a:prstGeom prst="rect">
                        <a:avLst/>
                      </a:prstGeom>
                    </pic:spPr>
                  </pic:pic>
                </a:graphicData>
              </a:graphic>
            </wp:inline>
          </w:drawing>
        </w:r>
      </w:ins>
    </w:p>
    <w:p w:rsidR="00A865B1" w:rsidDel="00A865B1" w:rsidRDefault="00A865B1" w:rsidP="00A865B1">
      <w:pPr>
        <w:pStyle w:val="Caption"/>
        <w:rPr>
          <w:ins w:id="117" w:author="Lin Feng (Dr)" w:date="2019-03-11T09:39:00Z"/>
          <w:del w:id="118" w:author="Emil Luusua" w:date="2019-03-13T13:48:00Z"/>
          <w:sz w:val="40"/>
          <w:szCs w:val="40"/>
        </w:rPr>
        <w:pPrChange w:id="119" w:author="Emil Luusua" w:date="2019-03-13T13:48:00Z">
          <w:pPr>
            <w:spacing w:after="120"/>
            <w:jc w:val="both"/>
          </w:pPr>
        </w:pPrChange>
      </w:pPr>
      <w:ins w:id="120" w:author="Emil Luusua" w:date="2019-03-13T13:48:00Z">
        <w:r>
          <w:t xml:space="preserve">Figure </w:t>
        </w:r>
        <w:r>
          <w:fldChar w:fldCharType="begin"/>
        </w:r>
        <w:r>
          <w:instrText xml:space="preserve"> SEQ Figure \* ARABIC </w:instrText>
        </w:r>
      </w:ins>
      <w:r>
        <w:fldChar w:fldCharType="separate"/>
      </w:r>
      <w:ins w:id="121" w:author="Emil Luusua" w:date="2019-03-13T21:29:00Z">
        <w:r w:rsidR="00F529EF">
          <w:rPr>
            <w:noProof/>
          </w:rPr>
          <w:t>3</w:t>
        </w:r>
      </w:ins>
      <w:ins w:id="122" w:author="Emil Luusua" w:date="2019-03-13T13:48:00Z">
        <w:r>
          <w:fldChar w:fldCharType="end"/>
        </w:r>
        <w:r>
          <w:t>. Some of the available enemies chasing the player.</w:t>
        </w:r>
      </w:ins>
    </w:p>
    <w:p w:rsidR="00FD4B79" w:rsidRPr="00620AD8" w:rsidRDefault="00FD4B79" w:rsidP="00A865B1">
      <w:pPr>
        <w:pStyle w:val="Caption"/>
        <w:rPr>
          <w:ins w:id="123" w:author="Lin Feng (Dr)" w:date="2019-03-11T09:39:00Z"/>
          <w:sz w:val="40"/>
          <w:szCs w:val="40"/>
        </w:rPr>
        <w:pPrChange w:id="124" w:author="Emil Luusua" w:date="2019-03-13T13:48:00Z">
          <w:pPr>
            <w:spacing w:after="120"/>
            <w:jc w:val="both"/>
          </w:pPr>
        </w:pPrChange>
      </w:pPr>
      <w:ins w:id="125" w:author="Lin Feng (Dr)" w:date="2019-03-11T09:39:00Z">
        <w:del w:id="126" w:author="Emil Luusua" w:date="2019-03-13T13:48:00Z">
          <w:r w:rsidDel="00A865B1">
            <w:rPr>
              <w:sz w:val="40"/>
              <w:szCs w:val="40"/>
            </w:rPr>
            <w:delText>[Insert illustrations and scripts]</w:delText>
          </w:r>
        </w:del>
      </w:ins>
    </w:p>
    <w:p w:rsidR="00620AD8" w:rsidRPr="00620AD8" w:rsidRDefault="00620AD8" w:rsidP="00620AD8">
      <w:pPr>
        <w:spacing w:after="120"/>
        <w:jc w:val="both"/>
        <w:rPr>
          <w:sz w:val="40"/>
          <w:szCs w:val="40"/>
        </w:rPr>
      </w:pPr>
    </w:p>
    <w:p w:rsidR="00620AD8" w:rsidRDefault="00FD4B79" w:rsidP="00620AD8">
      <w:pPr>
        <w:spacing w:after="120"/>
        <w:jc w:val="both"/>
        <w:rPr>
          <w:ins w:id="127" w:author="Emil Luusua" w:date="2019-03-13T14:03:00Z"/>
          <w:sz w:val="40"/>
          <w:szCs w:val="40"/>
        </w:rPr>
      </w:pPr>
      <w:ins w:id="128" w:author="Lin Feng (Dr)" w:date="2019-03-11T09:39:00Z">
        <w:r>
          <w:rPr>
            <w:sz w:val="40"/>
            <w:szCs w:val="40"/>
          </w:rPr>
          <w:br w:type="page"/>
        </w:r>
      </w:ins>
      <w:r w:rsidR="00620AD8" w:rsidRPr="00620AD8">
        <w:rPr>
          <w:sz w:val="40"/>
          <w:szCs w:val="40"/>
        </w:rPr>
        <w:lastRenderedPageBreak/>
        <w:t xml:space="preserve">At first the goal of the game is to defeat a number of regular enemies. Once enough enemies have been killed a final boss will be summoned. The player has a limited amount of </w:t>
      </w:r>
      <w:proofErr w:type="gramStart"/>
      <w:r w:rsidR="00620AD8" w:rsidRPr="00620AD8">
        <w:rPr>
          <w:sz w:val="40"/>
          <w:szCs w:val="40"/>
        </w:rPr>
        <w:t>health, and</w:t>
      </w:r>
      <w:proofErr w:type="gramEnd"/>
      <w:r w:rsidR="00620AD8" w:rsidRPr="00620AD8">
        <w:rPr>
          <w:sz w:val="40"/>
          <w:szCs w:val="40"/>
        </w:rPr>
        <w:t xml:space="preserve"> must defeat this boss before they take too much damage from enemies to achieve the epic victory </w:t>
      </w:r>
      <w:proofErr w:type="spellStart"/>
      <w:r w:rsidR="00620AD8" w:rsidRPr="00620AD8">
        <w:rPr>
          <w:sz w:val="40"/>
          <w:szCs w:val="40"/>
        </w:rPr>
        <w:t>royale</w:t>
      </w:r>
      <w:proofErr w:type="spellEnd"/>
      <w:r w:rsidR="00620AD8" w:rsidRPr="00620AD8">
        <w:rPr>
          <w:sz w:val="40"/>
          <w:szCs w:val="40"/>
        </w:rPr>
        <w:t>.</w:t>
      </w:r>
    </w:p>
    <w:p w:rsidR="00A865B1" w:rsidRPr="00620AD8" w:rsidRDefault="00A865B1" w:rsidP="00620AD8">
      <w:pPr>
        <w:spacing w:after="120"/>
        <w:jc w:val="both"/>
        <w:rPr>
          <w:sz w:val="40"/>
          <w:szCs w:val="40"/>
        </w:rPr>
      </w:pPr>
    </w:p>
    <w:p w:rsidR="004177E5" w:rsidDel="00A865B1" w:rsidRDefault="004177E5" w:rsidP="004177E5">
      <w:pPr>
        <w:spacing w:after="120"/>
        <w:jc w:val="both"/>
        <w:rPr>
          <w:del w:id="129" w:author="Emil Luusua" w:date="2019-03-13T13:57:00Z"/>
          <w:sz w:val="40"/>
          <w:szCs w:val="40"/>
        </w:rPr>
      </w:pPr>
    </w:p>
    <w:p w:rsidR="00A865B1" w:rsidRDefault="00A865B1" w:rsidP="00620AD8">
      <w:pPr>
        <w:spacing w:after="120"/>
        <w:jc w:val="both"/>
        <w:rPr>
          <w:ins w:id="130" w:author="Emil Luusua" w:date="2019-03-13T13:57:00Z"/>
          <w:sz w:val="40"/>
          <w:szCs w:val="40"/>
        </w:rPr>
      </w:pPr>
      <w:ins w:id="131" w:author="Emil Luusua" w:date="2019-03-13T14:02:00Z">
        <w:r>
          <w:rPr>
            <w:noProof/>
            <w:sz w:val="40"/>
            <w:szCs w:val="40"/>
          </w:rPr>
          <w:drawing>
            <wp:inline distT="0" distB="0" distL="0" distR="0">
              <wp:extent cx="6960854" cy="3414409"/>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3-13 at 14.01.4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973897" cy="3420807"/>
                      </a:xfrm>
                      <a:prstGeom prst="rect">
                        <a:avLst/>
                      </a:prstGeom>
                    </pic:spPr>
                  </pic:pic>
                </a:graphicData>
              </a:graphic>
            </wp:inline>
          </w:drawing>
        </w:r>
      </w:ins>
    </w:p>
    <w:p w:rsidR="00A865B1" w:rsidRDefault="00A865B1" w:rsidP="00A865B1">
      <w:pPr>
        <w:pStyle w:val="Caption"/>
        <w:rPr>
          <w:ins w:id="132" w:author="Emil Luusua" w:date="2019-03-13T13:57:00Z"/>
          <w:sz w:val="40"/>
          <w:szCs w:val="40"/>
        </w:rPr>
        <w:pPrChange w:id="133" w:author="Emil Luusua" w:date="2019-03-13T14:02:00Z">
          <w:pPr>
            <w:spacing w:after="120"/>
            <w:jc w:val="both"/>
          </w:pPr>
        </w:pPrChange>
      </w:pPr>
      <w:ins w:id="134" w:author="Emil Luusua" w:date="2019-03-13T14:02:00Z">
        <w:r>
          <w:t xml:space="preserve">Figure </w:t>
        </w:r>
        <w:r>
          <w:fldChar w:fldCharType="begin"/>
        </w:r>
        <w:r>
          <w:instrText xml:space="preserve"> SEQ Figure \* ARABIC </w:instrText>
        </w:r>
      </w:ins>
      <w:r>
        <w:fldChar w:fldCharType="separate"/>
      </w:r>
      <w:ins w:id="135" w:author="Emil Luusua" w:date="2019-03-13T21:29:00Z">
        <w:r w:rsidR="00F529EF">
          <w:rPr>
            <w:noProof/>
          </w:rPr>
          <w:t>4</w:t>
        </w:r>
      </w:ins>
      <w:ins w:id="136" w:author="Emil Luusua" w:date="2019-03-13T14:02:00Z">
        <w:r>
          <w:fldChar w:fldCharType="end"/>
        </w:r>
        <w:r>
          <w:t xml:space="preserve">. The epic victory </w:t>
        </w:r>
        <w:proofErr w:type="spellStart"/>
        <w:r>
          <w:t>royale</w:t>
        </w:r>
        <w:proofErr w:type="spellEnd"/>
        <w:r>
          <w:t xml:space="preserve"> screen</w:t>
        </w:r>
        <w:r>
          <w:t xml:space="preserve"> that is shown at the end of the game.</w:t>
        </w:r>
      </w:ins>
    </w:p>
    <w:p w:rsidR="004177E5" w:rsidRPr="00620AD8" w:rsidDel="00A865B1" w:rsidRDefault="004177E5" w:rsidP="004177E5">
      <w:pPr>
        <w:spacing w:after="120"/>
        <w:jc w:val="both"/>
        <w:rPr>
          <w:ins w:id="137" w:author="Lin Feng (Dr)" w:date="2019-03-11T09:40:00Z"/>
          <w:del w:id="138" w:author="Emil Luusua" w:date="2019-03-13T13:57:00Z"/>
          <w:sz w:val="40"/>
          <w:szCs w:val="40"/>
        </w:rPr>
      </w:pPr>
      <w:ins w:id="139" w:author="Lin Feng (Dr)" w:date="2019-03-11T09:40:00Z">
        <w:del w:id="140" w:author="Emil Luusua" w:date="2019-03-13T13:57:00Z">
          <w:r w:rsidDel="00A865B1">
            <w:rPr>
              <w:sz w:val="40"/>
              <w:szCs w:val="40"/>
            </w:rPr>
            <w:delText>[Insert illustrations and scripts]</w:delText>
          </w:r>
        </w:del>
      </w:ins>
    </w:p>
    <w:p w:rsidR="00620AD8" w:rsidRPr="00620AD8" w:rsidRDefault="00620AD8" w:rsidP="00620AD8">
      <w:pPr>
        <w:spacing w:after="120"/>
        <w:jc w:val="both"/>
        <w:rPr>
          <w:sz w:val="40"/>
          <w:szCs w:val="40"/>
        </w:rPr>
      </w:pPr>
    </w:p>
    <w:p w:rsidR="00CD5346" w:rsidDel="00A865B1" w:rsidRDefault="004177E5" w:rsidP="00A865B1">
      <w:pPr>
        <w:spacing w:after="120"/>
        <w:jc w:val="both"/>
        <w:rPr>
          <w:ins w:id="141" w:author="Lin Feng (Dr)" w:date="2019-03-11T09:40:00Z"/>
          <w:del w:id="142" w:author="Emil Luusua" w:date="2019-03-13T14:03:00Z"/>
          <w:sz w:val="40"/>
          <w:szCs w:val="40"/>
        </w:rPr>
        <w:pPrChange w:id="143" w:author="Emil Luusua" w:date="2019-03-13T14:03:00Z">
          <w:pPr>
            <w:spacing w:after="120"/>
            <w:jc w:val="both"/>
          </w:pPr>
        </w:pPrChange>
      </w:pPr>
      <w:ins w:id="144" w:author="Lin Feng (Dr)" w:date="2019-03-11T09:40:00Z">
        <w:r>
          <w:rPr>
            <w:sz w:val="40"/>
            <w:szCs w:val="40"/>
          </w:rPr>
          <w:br w:type="page"/>
        </w:r>
      </w:ins>
      <w:r w:rsidR="00620AD8" w:rsidRPr="00620AD8">
        <w:rPr>
          <w:sz w:val="40"/>
          <w:szCs w:val="40"/>
        </w:rPr>
        <w:lastRenderedPageBreak/>
        <w:t xml:space="preserve">The availability of both melee weapons and a ranged weapon adds a strategic element to the game. For example, the player can choose to opt for the powerful ranged </w:t>
      </w:r>
      <w:proofErr w:type="gramStart"/>
      <w:r w:rsidR="00620AD8" w:rsidRPr="00620AD8">
        <w:rPr>
          <w:sz w:val="40"/>
          <w:szCs w:val="40"/>
        </w:rPr>
        <w:t>weapon, but</w:t>
      </w:r>
      <w:proofErr w:type="gramEnd"/>
      <w:r w:rsidR="00620AD8" w:rsidRPr="00620AD8">
        <w:rPr>
          <w:sz w:val="40"/>
          <w:szCs w:val="40"/>
        </w:rPr>
        <w:t xml:space="preserve"> might lose a lot of health in the process of retrieving it since it is well guarded and might be in trouble if enemies manage to get close.</w:t>
      </w:r>
    </w:p>
    <w:p w:rsidR="004177E5" w:rsidDel="00A865B1" w:rsidRDefault="004177E5" w:rsidP="00A865B1">
      <w:pPr>
        <w:spacing w:after="120"/>
        <w:jc w:val="both"/>
        <w:rPr>
          <w:ins w:id="145" w:author="Lin Feng (Dr)" w:date="2019-03-11T09:40:00Z"/>
          <w:del w:id="146" w:author="Emil Luusua" w:date="2019-03-13T14:03:00Z"/>
          <w:sz w:val="40"/>
          <w:szCs w:val="40"/>
        </w:rPr>
        <w:pPrChange w:id="147" w:author="Emil Luusua" w:date="2019-03-13T14:03:00Z">
          <w:pPr>
            <w:spacing w:after="120"/>
            <w:jc w:val="both"/>
          </w:pPr>
        </w:pPrChange>
      </w:pPr>
    </w:p>
    <w:p w:rsidR="004177E5" w:rsidRPr="00620AD8" w:rsidRDefault="004177E5" w:rsidP="00A865B1">
      <w:pPr>
        <w:spacing w:after="120"/>
        <w:jc w:val="both"/>
        <w:rPr>
          <w:ins w:id="148" w:author="Lin Feng (Dr)" w:date="2019-03-11T09:40:00Z"/>
          <w:sz w:val="40"/>
          <w:szCs w:val="40"/>
        </w:rPr>
        <w:pPrChange w:id="149" w:author="Emil Luusua" w:date="2019-03-13T14:03:00Z">
          <w:pPr>
            <w:spacing w:after="120"/>
            <w:jc w:val="both"/>
          </w:pPr>
        </w:pPrChange>
      </w:pPr>
      <w:ins w:id="150" w:author="Lin Feng (Dr)" w:date="2019-03-11T09:40:00Z">
        <w:del w:id="151" w:author="Emil Luusua" w:date="2019-03-13T14:03:00Z">
          <w:r w:rsidDel="00A865B1">
            <w:rPr>
              <w:sz w:val="40"/>
              <w:szCs w:val="40"/>
            </w:rPr>
            <w:delText>[Insert illustrations and scripts]</w:delText>
          </w:r>
        </w:del>
      </w:ins>
    </w:p>
    <w:p w:rsidR="004177E5" w:rsidRDefault="004177E5" w:rsidP="00620AD8">
      <w:pPr>
        <w:spacing w:after="120"/>
        <w:jc w:val="both"/>
        <w:rPr>
          <w:sz w:val="40"/>
          <w:szCs w:val="40"/>
        </w:rPr>
      </w:pPr>
    </w:p>
    <w:p w:rsidR="003815A1" w:rsidRPr="0055123A" w:rsidRDefault="00182091" w:rsidP="00182091">
      <w:pPr>
        <w:pStyle w:val="Heading1"/>
        <w:numPr>
          <w:ilvl w:val="0"/>
          <w:numId w:val="0"/>
        </w:numPr>
        <w:ind w:left="360" w:hanging="360"/>
        <w:jc w:val="left"/>
        <w:rPr>
          <w:sz w:val="40"/>
          <w:szCs w:val="40"/>
        </w:rPr>
      </w:pPr>
      <w:r>
        <w:rPr>
          <w:sz w:val="40"/>
          <w:szCs w:val="40"/>
        </w:rPr>
        <w:br w:type="page"/>
      </w:r>
      <w:r w:rsidR="003815A1" w:rsidRPr="0055123A">
        <w:rPr>
          <w:sz w:val="40"/>
          <w:szCs w:val="40"/>
        </w:rPr>
        <w:lastRenderedPageBreak/>
        <w:t>Implementation and Experimentation</w:t>
      </w:r>
    </w:p>
    <w:p w:rsidR="00182091" w:rsidRDefault="00182091" w:rsidP="0051483D">
      <w:pPr>
        <w:spacing w:after="120"/>
        <w:jc w:val="both"/>
        <w:rPr>
          <w:b/>
          <w:sz w:val="40"/>
          <w:szCs w:val="40"/>
        </w:rPr>
      </w:pPr>
    </w:p>
    <w:p w:rsidR="0051483D" w:rsidRPr="0055123A" w:rsidRDefault="00620AD8" w:rsidP="0051483D">
      <w:pPr>
        <w:spacing w:after="120"/>
        <w:jc w:val="both"/>
        <w:rPr>
          <w:b/>
          <w:sz w:val="40"/>
          <w:szCs w:val="40"/>
        </w:rPr>
      </w:pPr>
      <w:r>
        <w:rPr>
          <w:b/>
          <w:sz w:val="40"/>
          <w:szCs w:val="40"/>
        </w:rPr>
        <w:t>Movement</w:t>
      </w:r>
    </w:p>
    <w:p w:rsidR="00620AD8" w:rsidDel="00A865B1" w:rsidRDefault="00A865B1" w:rsidP="00A865B1">
      <w:pPr>
        <w:spacing w:after="120"/>
        <w:jc w:val="both"/>
        <w:rPr>
          <w:del w:id="152" w:author="Emil Luusua" w:date="2019-03-13T14:03:00Z"/>
          <w:sz w:val="40"/>
          <w:szCs w:val="40"/>
        </w:rPr>
      </w:pPr>
      <w:ins w:id="153" w:author="Emil Luusua" w:date="2019-03-13T14:08:00Z">
        <w:r>
          <w:rPr>
            <w:noProof/>
            <w:sz w:val="40"/>
            <w:szCs w:val="40"/>
          </w:rPr>
          <w:drawing>
            <wp:anchor distT="0" distB="0" distL="114300" distR="114300" simplePos="0" relativeHeight="251660288" behindDoc="0" locked="0" layoutInCell="1" allowOverlap="1" wp14:anchorId="4FB49414" wp14:editId="5DA1A366">
              <wp:simplePos x="0" y="0"/>
              <wp:positionH relativeFrom="column">
                <wp:posOffset>9565</wp:posOffset>
              </wp:positionH>
              <wp:positionV relativeFrom="paragraph">
                <wp:posOffset>23495</wp:posOffset>
              </wp:positionV>
              <wp:extent cx="2343785" cy="4881880"/>
              <wp:effectExtent l="0" t="0" r="571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3-13 at 14.04.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43785" cy="4881880"/>
                      </a:xfrm>
                      <a:prstGeom prst="rect">
                        <a:avLst/>
                      </a:prstGeom>
                    </pic:spPr>
                  </pic:pic>
                </a:graphicData>
              </a:graphic>
              <wp14:sizeRelH relativeFrom="page">
                <wp14:pctWidth>0</wp14:pctWidth>
              </wp14:sizeRelH>
              <wp14:sizeRelV relativeFrom="page">
                <wp14:pctHeight>0</wp14:pctHeight>
              </wp14:sizeRelV>
            </wp:anchor>
          </w:drawing>
        </w:r>
      </w:ins>
      <w:r w:rsidR="00620AD8" w:rsidRPr="00620AD8">
        <w:rPr>
          <w:sz w:val="40"/>
          <w:szCs w:val="40"/>
        </w:rPr>
        <w:t>Player movement is not by teleportation but using the control stick for free movement. Although this has a risk of inducing motion sickness, it allows for a much more fluid and immersive gameplay experience. This is especially important in an RPG environment involving close range combat where being able to run away from a horde of enemies while simultaneously fending of the closest ones is a regular occurrence. Using traditional ways of moving around in VR such as teleportation or swinging your arms back and forth would not suffice in this context since you need to be able to swing around the controllers to fight while simultaneously moving around independently of these motions.</w:t>
      </w:r>
    </w:p>
    <w:p w:rsidR="00A865B1" w:rsidRDefault="00A865B1" w:rsidP="00A865B1">
      <w:pPr>
        <w:spacing w:after="120"/>
        <w:jc w:val="both"/>
        <w:rPr>
          <w:ins w:id="154" w:author="Emil Luusua" w:date="2019-03-13T14:08:00Z"/>
          <w:sz w:val="40"/>
          <w:szCs w:val="40"/>
        </w:rPr>
      </w:pPr>
    </w:p>
    <w:p w:rsidR="00A865B1" w:rsidRDefault="00A865B1" w:rsidP="00A865B1">
      <w:pPr>
        <w:spacing w:after="120"/>
        <w:jc w:val="both"/>
        <w:rPr>
          <w:ins w:id="155" w:author="Emil Luusua" w:date="2019-03-13T14:08:00Z"/>
          <w:sz w:val="40"/>
          <w:szCs w:val="40"/>
        </w:rPr>
      </w:pPr>
    </w:p>
    <w:p w:rsidR="00A865B1" w:rsidRDefault="00A865B1" w:rsidP="00A865B1">
      <w:pPr>
        <w:spacing w:after="120"/>
        <w:jc w:val="both"/>
        <w:rPr>
          <w:ins w:id="156" w:author="Emil Luusua" w:date="2019-03-13T14:08:00Z"/>
          <w:sz w:val="40"/>
          <w:szCs w:val="40"/>
        </w:rPr>
      </w:pPr>
    </w:p>
    <w:p w:rsidR="00A865B1" w:rsidRDefault="00A865B1" w:rsidP="00A865B1">
      <w:pPr>
        <w:spacing w:after="120"/>
        <w:jc w:val="both"/>
        <w:rPr>
          <w:ins w:id="157" w:author="Emil Luusua" w:date="2019-03-13T14:08:00Z"/>
          <w:sz w:val="40"/>
          <w:szCs w:val="40"/>
        </w:rPr>
      </w:pPr>
    </w:p>
    <w:p w:rsidR="00A865B1" w:rsidRDefault="00A865B1" w:rsidP="00A865B1">
      <w:pPr>
        <w:spacing w:after="120"/>
        <w:jc w:val="both"/>
        <w:rPr>
          <w:ins w:id="158" w:author="Emil Luusua" w:date="2019-03-13T14:08:00Z"/>
          <w:sz w:val="40"/>
          <w:szCs w:val="40"/>
        </w:rPr>
      </w:pPr>
    </w:p>
    <w:p w:rsidR="00A865B1" w:rsidRDefault="00A865B1" w:rsidP="00A865B1">
      <w:pPr>
        <w:spacing w:after="120"/>
        <w:jc w:val="both"/>
        <w:rPr>
          <w:ins w:id="159" w:author="Emil Luusua" w:date="2019-03-13T14:08:00Z"/>
          <w:sz w:val="40"/>
          <w:szCs w:val="40"/>
        </w:rPr>
      </w:pPr>
    </w:p>
    <w:p w:rsidR="00A865B1" w:rsidRDefault="00A865B1" w:rsidP="00A865B1">
      <w:pPr>
        <w:spacing w:after="120"/>
        <w:jc w:val="both"/>
        <w:rPr>
          <w:ins w:id="160" w:author="Emil Luusua" w:date="2019-03-13T14:08:00Z"/>
          <w:sz w:val="40"/>
          <w:szCs w:val="40"/>
        </w:rPr>
      </w:pPr>
    </w:p>
    <w:p w:rsidR="004177E5" w:rsidDel="00A865B1" w:rsidRDefault="00A865B1" w:rsidP="00E92FFC">
      <w:pPr>
        <w:pStyle w:val="Caption"/>
        <w:rPr>
          <w:ins w:id="161" w:author="Lin Feng (Dr)" w:date="2019-03-11T09:40:00Z"/>
          <w:del w:id="162" w:author="Emil Luusua" w:date="2019-03-13T14:03:00Z"/>
          <w:sz w:val="40"/>
          <w:szCs w:val="40"/>
        </w:rPr>
        <w:pPrChange w:id="163" w:author="Emil Luusua" w:date="2019-03-13T14:10:00Z">
          <w:pPr>
            <w:spacing w:after="120"/>
            <w:jc w:val="both"/>
          </w:pPr>
        </w:pPrChange>
      </w:pPr>
      <w:ins w:id="164" w:author="Emil Luusua" w:date="2019-03-13T14:09:00Z">
        <w:r>
          <w:t xml:space="preserve">Figure </w:t>
        </w:r>
        <w:r>
          <w:fldChar w:fldCharType="begin"/>
        </w:r>
        <w:r>
          <w:instrText xml:space="preserve"> SEQ Figure \* ARABIC </w:instrText>
        </w:r>
      </w:ins>
      <w:r>
        <w:fldChar w:fldCharType="separate"/>
      </w:r>
      <w:ins w:id="165" w:author="Emil Luusua" w:date="2019-03-13T21:29:00Z">
        <w:r w:rsidR="00F529EF">
          <w:rPr>
            <w:noProof/>
          </w:rPr>
          <w:t>5</w:t>
        </w:r>
      </w:ins>
      <w:ins w:id="166" w:author="Emil Luusua" w:date="2019-03-13T14:09:00Z">
        <w:r>
          <w:fldChar w:fldCharType="end"/>
        </w:r>
        <w:r>
          <w:t>. The controller setup using VRTK to allow moving with the joystick.</w:t>
        </w:r>
      </w:ins>
    </w:p>
    <w:p w:rsidR="004177E5" w:rsidRPr="00620AD8" w:rsidDel="00E92FFC" w:rsidRDefault="004177E5" w:rsidP="00E92FFC">
      <w:pPr>
        <w:pStyle w:val="Caption"/>
        <w:rPr>
          <w:ins w:id="167" w:author="Lin Feng (Dr)" w:date="2019-03-11T09:40:00Z"/>
          <w:del w:id="168" w:author="Emil Luusua" w:date="2019-03-13T14:10:00Z"/>
          <w:sz w:val="40"/>
          <w:szCs w:val="40"/>
        </w:rPr>
        <w:pPrChange w:id="169" w:author="Emil Luusua" w:date="2019-03-13T14:10:00Z">
          <w:pPr>
            <w:spacing w:after="120"/>
            <w:jc w:val="both"/>
          </w:pPr>
        </w:pPrChange>
      </w:pPr>
      <w:ins w:id="170" w:author="Lin Feng (Dr)" w:date="2019-03-11T09:40:00Z">
        <w:del w:id="171" w:author="Emil Luusua" w:date="2019-03-13T14:03:00Z">
          <w:r w:rsidDel="00A865B1">
            <w:rPr>
              <w:sz w:val="40"/>
              <w:szCs w:val="40"/>
            </w:rPr>
            <w:delText>[Insert illustrations and scripts]</w:delText>
          </w:r>
        </w:del>
      </w:ins>
    </w:p>
    <w:p w:rsidR="00620AD8" w:rsidRDefault="00620AD8" w:rsidP="00E92FFC">
      <w:pPr>
        <w:pStyle w:val="Caption"/>
        <w:rPr>
          <w:ins w:id="172" w:author="Emil Luusua" w:date="2019-03-13T14:04:00Z"/>
          <w:sz w:val="40"/>
          <w:szCs w:val="40"/>
        </w:rPr>
        <w:pPrChange w:id="173" w:author="Emil Luusua" w:date="2019-03-13T14:10:00Z">
          <w:pPr>
            <w:spacing w:after="120"/>
            <w:jc w:val="both"/>
          </w:pPr>
        </w:pPrChange>
      </w:pPr>
    </w:p>
    <w:p w:rsidR="00A865B1" w:rsidDel="00E92FFC" w:rsidRDefault="00A865B1" w:rsidP="00620AD8">
      <w:pPr>
        <w:spacing w:after="120"/>
        <w:jc w:val="both"/>
        <w:rPr>
          <w:del w:id="174" w:author="Emil Luusua" w:date="2019-03-13T14:10:00Z"/>
          <w:sz w:val="40"/>
          <w:szCs w:val="40"/>
        </w:rPr>
      </w:pPr>
    </w:p>
    <w:p w:rsidR="00620AD8" w:rsidRPr="00620AD8" w:rsidRDefault="004177E5" w:rsidP="00620AD8">
      <w:pPr>
        <w:spacing w:after="120"/>
        <w:jc w:val="both"/>
        <w:rPr>
          <w:b/>
          <w:sz w:val="40"/>
          <w:szCs w:val="40"/>
        </w:rPr>
      </w:pPr>
      <w:ins w:id="175" w:author="Lin Feng (Dr)" w:date="2019-03-11T09:40:00Z">
        <w:del w:id="176" w:author="Emil Luusua" w:date="2019-03-13T14:10:00Z">
          <w:r w:rsidDel="00E92FFC">
            <w:rPr>
              <w:b/>
              <w:sz w:val="40"/>
              <w:szCs w:val="40"/>
            </w:rPr>
            <w:br w:type="page"/>
          </w:r>
        </w:del>
      </w:ins>
      <w:r w:rsidR="00620AD8">
        <w:rPr>
          <w:b/>
          <w:sz w:val="40"/>
          <w:szCs w:val="40"/>
        </w:rPr>
        <w:t>Weapons</w:t>
      </w:r>
    </w:p>
    <w:p w:rsidR="00620AD8" w:rsidRDefault="00620AD8" w:rsidP="00620AD8">
      <w:pPr>
        <w:spacing w:after="120"/>
        <w:jc w:val="both"/>
        <w:rPr>
          <w:sz w:val="40"/>
          <w:szCs w:val="40"/>
        </w:rPr>
      </w:pPr>
      <w:r w:rsidRPr="00620AD8">
        <w:rPr>
          <w:sz w:val="40"/>
          <w:szCs w:val="40"/>
        </w:rPr>
        <w:t>Weapons are picked up by reaching for them with the VR controller and pressing the grab button. This will attach them to the controller in a preset orientation such that they match how the player would wield them in their real-life hands and swinging them around feels intuitive.</w:t>
      </w:r>
      <w:r>
        <w:rPr>
          <w:sz w:val="40"/>
          <w:szCs w:val="40"/>
        </w:rPr>
        <w:t xml:space="preserve"> </w:t>
      </w:r>
      <w:r w:rsidRPr="00620AD8">
        <w:rPr>
          <w:sz w:val="40"/>
          <w:szCs w:val="40"/>
        </w:rPr>
        <w:t>The magic staff fires projectiles by pressing the trigger button on the controller holding the staff, these are fired in the direction the staff is currently aimed. The staff and projectiles also have light sources integrated into them, which makes them useful to light up the dark environment while also giving them a magical feel.</w:t>
      </w:r>
    </w:p>
    <w:p w:rsidR="001870A6" w:rsidRDefault="001870A6" w:rsidP="004177E5">
      <w:pPr>
        <w:spacing w:after="120"/>
        <w:jc w:val="both"/>
        <w:rPr>
          <w:ins w:id="177" w:author="Emil Luusua" w:date="2019-03-13T14:24:00Z"/>
          <w:sz w:val="40"/>
          <w:szCs w:val="40"/>
        </w:rPr>
      </w:pPr>
    </w:p>
    <w:p w:rsidR="001731DE" w:rsidRDefault="00F529EF" w:rsidP="004177E5">
      <w:pPr>
        <w:spacing w:after="120"/>
        <w:jc w:val="both"/>
        <w:rPr>
          <w:ins w:id="178" w:author="Emil Luusua" w:date="2019-03-13T14:24:00Z"/>
          <w:sz w:val="40"/>
          <w:szCs w:val="40"/>
        </w:rPr>
      </w:pPr>
      <w:ins w:id="179" w:author="Emil Luusua" w:date="2019-03-13T21:29:00Z">
        <w:r>
          <w:rPr>
            <w:noProof/>
            <w:sz w:val="40"/>
            <w:szCs w:val="40"/>
          </w:rPr>
          <w:drawing>
            <wp:inline distT="0" distB="0" distL="0" distR="0">
              <wp:extent cx="6342434" cy="336074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3-13 at 21.28.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371953" cy="3376382"/>
                      </a:xfrm>
                      <a:prstGeom prst="rect">
                        <a:avLst/>
                      </a:prstGeom>
                    </pic:spPr>
                  </pic:pic>
                </a:graphicData>
              </a:graphic>
            </wp:inline>
          </w:drawing>
        </w:r>
      </w:ins>
    </w:p>
    <w:p w:rsidR="001731DE" w:rsidRDefault="00F529EF" w:rsidP="00F529EF">
      <w:pPr>
        <w:pStyle w:val="Caption"/>
        <w:rPr>
          <w:ins w:id="180" w:author="Emil Luusua" w:date="2019-03-13T14:24:00Z"/>
          <w:sz w:val="40"/>
          <w:szCs w:val="40"/>
        </w:rPr>
        <w:pPrChange w:id="181" w:author="Emil Luusua" w:date="2019-03-13T21:30:00Z">
          <w:pPr>
            <w:spacing w:after="120"/>
            <w:jc w:val="both"/>
          </w:pPr>
        </w:pPrChange>
      </w:pPr>
      <w:ins w:id="182" w:author="Emil Luusua" w:date="2019-03-13T21:29:00Z">
        <w:r>
          <w:t xml:space="preserve">Figure </w:t>
        </w:r>
        <w:r>
          <w:fldChar w:fldCharType="begin"/>
        </w:r>
        <w:r>
          <w:instrText xml:space="preserve"> SEQ Figure \* ARABIC </w:instrText>
        </w:r>
      </w:ins>
      <w:r>
        <w:fldChar w:fldCharType="separate"/>
      </w:r>
      <w:ins w:id="183" w:author="Emil Luusua" w:date="2019-03-13T21:29:00Z">
        <w:r>
          <w:rPr>
            <w:noProof/>
          </w:rPr>
          <w:t>6</w:t>
        </w:r>
        <w:r>
          <w:fldChar w:fldCharType="end"/>
        </w:r>
        <w:r>
          <w:t xml:space="preserve">. </w:t>
        </w:r>
      </w:ins>
      <w:ins w:id="184" w:author="Emil Luusua" w:date="2019-03-13T21:30:00Z">
        <w:r>
          <w:t>The m</w:t>
        </w:r>
      </w:ins>
      <w:ins w:id="185" w:author="Emil Luusua" w:date="2019-03-13T21:29:00Z">
        <w:r>
          <w:t>agical staff landmark.</w:t>
        </w:r>
      </w:ins>
    </w:p>
    <w:p w:rsidR="001731DE" w:rsidRDefault="001731DE" w:rsidP="001731DE">
      <w:pPr>
        <w:pStyle w:val="Caption"/>
        <w:rPr>
          <w:ins w:id="186" w:author="Emil Luusua" w:date="2019-03-13T14:15:00Z"/>
          <w:sz w:val="40"/>
          <w:szCs w:val="40"/>
        </w:rPr>
        <w:pPrChange w:id="187" w:author="Emil Luusua" w:date="2019-03-13T14:24:00Z">
          <w:pPr>
            <w:spacing w:after="120"/>
            <w:jc w:val="both"/>
          </w:pPr>
        </w:pPrChange>
      </w:pPr>
      <w:ins w:id="188" w:author="Emil Luusua" w:date="2019-03-13T14:24:00Z">
        <w:r>
          <w:lastRenderedPageBreak/>
          <w:t xml:space="preserve">Script </w:t>
        </w:r>
        <w:r>
          <w:fldChar w:fldCharType="begin"/>
        </w:r>
        <w:r>
          <w:instrText xml:space="preserve"> SEQ Script \* ARABIC </w:instrText>
        </w:r>
      </w:ins>
      <w:r>
        <w:fldChar w:fldCharType="separate"/>
      </w:r>
      <w:ins w:id="189" w:author="Emil Luusua" w:date="2019-03-13T19:01:00Z">
        <w:r w:rsidR="00BD713F">
          <w:rPr>
            <w:noProof/>
          </w:rPr>
          <w:t>1</w:t>
        </w:r>
      </w:ins>
      <w:ins w:id="190" w:author="Emil Luusua" w:date="2019-03-13T14:24:00Z">
        <w:r>
          <w:fldChar w:fldCharType="end"/>
        </w:r>
        <w:r>
          <w:t xml:space="preserve">. The </w:t>
        </w:r>
        <w:proofErr w:type="spellStart"/>
        <w:r>
          <w:t>FireProjectileScript</w:t>
        </w:r>
        <w:proofErr w:type="spellEnd"/>
        <w:r>
          <w:t xml:space="preserve"> attached to the magical staff.</w:t>
        </w:r>
      </w:ins>
    </w:p>
    <w:p w:rsidR="001870A6" w:rsidRDefault="001870A6" w:rsidP="001870A6">
      <w:pPr>
        <w:spacing w:after="120"/>
        <w:jc w:val="both"/>
        <w:rPr>
          <w:ins w:id="191" w:author="Emil Luusua" w:date="2019-03-13T14:16:00Z"/>
          <w:rFonts w:ascii="Menlo" w:hAnsi="Menlo" w:cs="Menlo"/>
          <w:color w:val="222222"/>
          <w:sz w:val="18"/>
          <w:szCs w:val="18"/>
        </w:rPr>
      </w:pPr>
      <w:ins w:id="192" w:author="Emil Luusua" w:date="2019-03-13T14:15:00Z">
        <w:r w:rsidRPr="001870A6">
          <w:rPr>
            <w:rFonts w:ascii="Menlo" w:hAnsi="Menlo" w:cs="Menlo"/>
            <w:color w:val="009695"/>
            <w:sz w:val="18"/>
            <w:szCs w:val="18"/>
            <w:rPrChange w:id="193" w:author="Emil Luusua" w:date="2019-03-13T14:15:00Z">
              <w:rPr>
                <w:rFonts w:ascii="Menlo" w:hAnsi="Menlo" w:cs="Menlo"/>
                <w:color w:val="009695"/>
              </w:rPr>
            </w:rPrChange>
          </w:rPr>
          <w:t>public</w:t>
        </w:r>
        <w:r w:rsidRPr="001870A6">
          <w:rPr>
            <w:rFonts w:ascii="Menlo" w:hAnsi="Menlo" w:cs="Menlo"/>
            <w:color w:val="222222"/>
            <w:sz w:val="18"/>
            <w:szCs w:val="18"/>
            <w:rPrChange w:id="194" w:author="Emil Luusua" w:date="2019-03-13T14:15:00Z">
              <w:rPr>
                <w:rFonts w:ascii="Menlo" w:hAnsi="Menlo" w:cs="Menlo"/>
                <w:color w:val="222222"/>
              </w:rPr>
            </w:rPrChange>
          </w:rPr>
          <w:t> </w:t>
        </w:r>
        <w:r w:rsidRPr="001870A6">
          <w:rPr>
            <w:rFonts w:ascii="Menlo" w:hAnsi="Menlo" w:cs="Menlo"/>
            <w:color w:val="009695"/>
            <w:sz w:val="18"/>
            <w:szCs w:val="18"/>
            <w:rPrChange w:id="195" w:author="Emil Luusua" w:date="2019-03-13T14:15:00Z">
              <w:rPr>
                <w:rFonts w:ascii="Menlo" w:hAnsi="Menlo" w:cs="Menlo"/>
                <w:color w:val="009695"/>
              </w:rPr>
            </w:rPrChange>
          </w:rPr>
          <w:t>class</w:t>
        </w:r>
        <w:r w:rsidRPr="001870A6">
          <w:rPr>
            <w:rFonts w:ascii="Menlo" w:hAnsi="Menlo" w:cs="Menlo"/>
            <w:color w:val="222222"/>
            <w:sz w:val="18"/>
            <w:szCs w:val="18"/>
            <w:rPrChange w:id="196" w:author="Emil Luusua" w:date="2019-03-13T14:15:00Z">
              <w:rPr>
                <w:rFonts w:ascii="Menlo" w:hAnsi="Menlo" w:cs="Menlo"/>
                <w:color w:val="222222"/>
              </w:rPr>
            </w:rPrChange>
          </w:rPr>
          <w:t> </w:t>
        </w:r>
        <w:proofErr w:type="spellStart"/>
        <w:r w:rsidRPr="001870A6">
          <w:rPr>
            <w:rFonts w:ascii="Menlo" w:hAnsi="Menlo" w:cs="Menlo"/>
            <w:color w:val="3363A4"/>
            <w:sz w:val="18"/>
            <w:szCs w:val="18"/>
            <w:rPrChange w:id="197" w:author="Emil Luusua" w:date="2019-03-13T14:15:00Z">
              <w:rPr>
                <w:rFonts w:ascii="Menlo" w:hAnsi="Menlo" w:cs="Menlo"/>
                <w:color w:val="3363A4"/>
              </w:rPr>
            </w:rPrChange>
          </w:rPr>
          <w:t>FireProjectileScript</w:t>
        </w:r>
        <w:proofErr w:type="spellEnd"/>
        <w:r w:rsidRPr="001870A6">
          <w:rPr>
            <w:rFonts w:ascii="Menlo" w:hAnsi="Menlo" w:cs="Menlo"/>
            <w:color w:val="222222"/>
            <w:sz w:val="18"/>
            <w:szCs w:val="18"/>
            <w:rPrChange w:id="198" w:author="Emil Luusua" w:date="2019-03-13T14:15:00Z">
              <w:rPr>
                <w:rFonts w:ascii="Menlo" w:hAnsi="Menlo" w:cs="Menlo"/>
                <w:color w:val="222222"/>
              </w:rPr>
            </w:rPrChange>
          </w:rPr>
          <w:t> : </w:t>
        </w:r>
        <w:proofErr w:type="spellStart"/>
        <w:r w:rsidRPr="001870A6">
          <w:rPr>
            <w:rFonts w:ascii="Menlo" w:hAnsi="Menlo" w:cs="Menlo"/>
            <w:color w:val="222222"/>
            <w:sz w:val="18"/>
            <w:szCs w:val="18"/>
            <w:rPrChange w:id="199" w:author="Emil Luusua" w:date="2019-03-13T14:15:00Z">
              <w:rPr>
                <w:rFonts w:ascii="Menlo" w:hAnsi="Menlo" w:cs="Menlo"/>
                <w:color w:val="222222"/>
              </w:rPr>
            </w:rPrChange>
          </w:rPr>
          <w:t>VRTK.</w:t>
        </w:r>
        <w:r w:rsidRPr="001870A6">
          <w:rPr>
            <w:rFonts w:ascii="Menlo" w:hAnsi="Menlo" w:cs="Menlo"/>
            <w:color w:val="3363A4"/>
            <w:sz w:val="18"/>
            <w:szCs w:val="18"/>
            <w:rPrChange w:id="200" w:author="Emil Luusua" w:date="2019-03-13T14:15:00Z">
              <w:rPr>
                <w:rFonts w:ascii="Menlo" w:hAnsi="Menlo" w:cs="Menlo"/>
                <w:color w:val="3363A4"/>
              </w:rPr>
            </w:rPrChange>
          </w:rPr>
          <w:t>VRTK_InteractableObject</w:t>
        </w:r>
        <w:proofErr w:type="spellEnd"/>
        <w:r w:rsidRPr="001870A6">
          <w:rPr>
            <w:rFonts w:ascii="Menlo" w:hAnsi="Menlo" w:cs="Menlo"/>
            <w:sz w:val="18"/>
            <w:szCs w:val="18"/>
            <w:rPrChange w:id="201" w:author="Emil Luusua" w:date="2019-03-13T14:15:00Z">
              <w:rPr>
                <w:rFonts w:ascii="Menlo" w:hAnsi="Menlo" w:cs="Menlo"/>
              </w:rPr>
            </w:rPrChange>
          </w:rPr>
          <w:br/>
        </w:r>
        <w:r w:rsidRPr="001870A6">
          <w:rPr>
            <w:rFonts w:ascii="Menlo" w:hAnsi="Menlo" w:cs="Menlo"/>
            <w:color w:val="222222"/>
            <w:sz w:val="18"/>
            <w:szCs w:val="18"/>
            <w:rPrChange w:id="202" w:author="Emil Luusua" w:date="2019-03-13T14:15:00Z">
              <w:rPr>
                <w:rFonts w:ascii="Menlo" w:hAnsi="Menlo" w:cs="Menlo"/>
                <w:color w:val="222222"/>
              </w:rPr>
            </w:rPrChange>
          </w:rPr>
          <w:t>{</w:t>
        </w:r>
        <w:r w:rsidRPr="001870A6">
          <w:rPr>
            <w:rFonts w:ascii="Menlo" w:hAnsi="Menlo" w:cs="Menlo"/>
            <w:sz w:val="18"/>
            <w:szCs w:val="18"/>
            <w:rPrChange w:id="203" w:author="Emil Luusua" w:date="2019-03-13T14:15:00Z">
              <w:rPr>
                <w:rFonts w:ascii="Menlo" w:hAnsi="Menlo" w:cs="Menlo"/>
              </w:rPr>
            </w:rPrChange>
          </w:rPr>
          <w:br/>
        </w:r>
        <w:r w:rsidRPr="001870A6">
          <w:rPr>
            <w:rFonts w:ascii="Menlo" w:hAnsi="Menlo" w:cs="Menlo"/>
            <w:color w:val="222222"/>
            <w:sz w:val="18"/>
            <w:szCs w:val="18"/>
            <w:rPrChange w:id="204" w:author="Emil Luusua" w:date="2019-03-13T14:15:00Z">
              <w:rPr>
                <w:rFonts w:ascii="Menlo" w:hAnsi="Menlo" w:cs="Menlo"/>
                <w:color w:val="222222"/>
              </w:rPr>
            </w:rPrChange>
          </w:rPr>
          <w:t>    </w:t>
        </w:r>
        <w:r w:rsidRPr="001870A6">
          <w:rPr>
            <w:rFonts w:ascii="Menlo" w:hAnsi="Menlo" w:cs="Menlo"/>
            <w:color w:val="009695"/>
            <w:sz w:val="18"/>
            <w:szCs w:val="18"/>
            <w:rPrChange w:id="205" w:author="Emil Luusua" w:date="2019-03-13T14:15:00Z">
              <w:rPr>
                <w:rFonts w:ascii="Menlo" w:hAnsi="Menlo" w:cs="Menlo"/>
                <w:color w:val="009695"/>
              </w:rPr>
            </w:rPrChange>
          </w:rPr>
          <w:t>public</w:t>
        </w:r>
        <w:r w:rsidRPr="001870A6">
          <w:rPr>
            <w:rFonts w:ascii="Menlo" w:hAnsi="Menlo" w:cs="Menlo"/>
            <w:color w:val="222222"/>
            <w:sz w:val="18"/>
            <w:szCs w:val="18"/>
            <w:rPrChange w:id="206" w:author="Emil Luusua" w:date="2019-03-13T14:15:00Z">
              <w:rPr>
                <w:rFonts w:ascii="Menlo" w:hAnsi="Menlo" w:cs="Menlo"/>
                <w:color w:val="222222"/>
              </w:rPr>
            </w:rPrChange>
          </w:rPr>
          <w:t> </w:t>
        </w:r>
        <w:proofErr w:type="spellStart"/>
        <w:r w:rsidRPr="001870A6">
          <w:rPr>
            <w:rFonts w:ascii="Menlo" w:hAnsi="Menlo" w:cs="Menlo"/>
            <w:color w:val="3363A4"/>
            <w:sz w:val="18"/>
            <w:szCs w:val="18"/>
            <w:rPrChange w:id="207" w:author="Emil Luusua" w:date="2019-03-13T14:15:00Z">
              <w:rPr>
                <w:rFonts w:ascii="Menlo" w:hAnsi="Menlo" w:cs="Menlo"/>
                <w:color w:val="3363A4"/>
              </w:rPr>
            </w:rPrChange>
          </w:rPr>
          <w:t>Rigidbody</w:t>
        </w:r>
        <w:proofErr w:type="spellEnd"/>
        <w:r w:rsidRPr="001870A6">
          <w:rPr>
            <w:rFonts w:ascii="Menlo" w:hAnsi="Menlo" w:cs="Menlo"/>
            <w:color w:val="222222"/>
            <w:sz w:val="18"/>
            <w:szCs w:val="18"/>
            <w:rPrChange w:id="208" w:author="Emil Luusua" w:date="2019-03-13T14:15:00Z">
              <w:rPr>
                <w:rFonts w:ascii="Menlo" w:hAnsi="Menlo" w:cs="Menlo"/>
                <w:color w:val="222222"/>
              </w:rPr>
            </w:rPrChange>
          </w:rPr>
          <w:t> projectile;</w:t>
        </w:r>
        <w:r w:rsidRPr="001870A6">
          <w:rPr>
            <w:rFonts w:ascii="Menlo" w:hAnsi="Menlo" w:cs="Menlo"/>
            <w:sz w:val="18"/>
            <w:szCs w:val="18"/>
            <w:rPrChange w:id="209" w:author="Emil Luusua" w:date="2019-03-13T14:15:00Z">
              <w:rPr>
                <w:rFonts w:ascii="Menlo" w:hAnsi="Menlo" w:cs="Menlo"/>
              </w:rPr>
            </w:rPrChange>
          </w:rPr>
          <w:br/>
        </w:r>
        <w:r w:rsidRPr="001870A6">
          <w:rPr>
            <w:rFonts w:ascii="Menlo" w:hAnsi="Menlo" w:cs="Menlo"/>
            <w:color w:val="222222"/>
            <w:sz w:val="18"/>
            <w:szCs w:val="18"/>
            <w:rPrChange w:id="210" w:author="Emil Luusua" w:date="2019-03-13T14:15:00Z">
              <w:rPr>
                <w:rFonts w:ascii="Menlo" w:hAnsi="Menlo" w:cs="Menlo"/>
                <w:color w:val="222222"/>
              </w:rPr>
            </w:rPrChange>
          </w:rPr>
          <w:t>    </w:t>
        </w:r>
        <w:r w:rsidRPr="001870A6">
          <w:rPr>
            <w:rFonts w:ascii="Menlo" w:hAnsi="Menlo" w:cs="Menlo"/>
            <w:color w:val="009695"/>
            <w:sz w:val="18"/>
            <w:szCs w:val="18"/>
            <w:rPrChange w:id="211" w:author="Emil Luusua" w:date="2019-03-13T14:15:00Z">
              <w:rPr>
                <w:rFonts w:ascii="Menlo" w:hAnsi="Menlo" w:cs="Menlo"/>
                <w:color w:val="009695"/>
              </w:rPr>
            </w:rPrChange>
          </w:rPr>
          <w:t>public</w:t>
        </w:r>
        <w:r w:rsidRPr="001870A6">
          <w:rPr>
            <w:rFonts w:ascii="Menlo" w:hAnsi="Menlo" w:cs="Menlo"/>
            <w:color w:val="222222"/>
            <w:sz w:val="18"/>
            <w:szCs w:val="18"/>
            <w:rPrChange w:id="212" w:author="Emil Luusua" w:date="2019-03-13T14:15:00Z">
              <w:rPr>
                <w:rFonts w:ascii="Menlo" w:hAnsi="Menlo" w:cs="Menlo"/>
                <w:color w:val="222222"/>
              </w:rPr>
            </w:rPrChange>
          </w:rPr>
          <w:t> </w:t>
        </w:r>
        <w:r w:rsidRPr="001870A6">
          <w:rPr>
            <w:rFonts w:ascii="Menlo" w:hAnsi="Menlo" w:cs="Menlo"/>
            <w:color w:val="3363A4"/>
            <w:sz w:val="18"/>
            <w:szCs w:val="18"/>
            <w:rPrChange w:id="213" w:author="Emil Luusua" w:date="2019-03-13T14:15:00Z">
              <w:rPr>
                <w:rFonts w:ascii="Menlo" w:hAnsi="Menlo" w:cs="Menlo"/>
                <w:color w:val="3363A4"/>
              </w:rPr>
            </w:rPrChange>
          </w:rPr>
          <w:t>Transform</w:t>
        </w:r>
        <w:r w:rsidRPr="001870A6">
          <w:rPr>
            <w:rFonts w:ascii="Menlo" w:hAnsi="Menlo" w:cs="Menlo"/>
            <w:color w:val="222222"/>
            <w:sz w:val="18"/>
            <w:szCs w:val="18"/>
            <w:rPrChange w:id="214" w:author="Emil Luusua" w:date="2019-03-13T14:15:00Z">
              <w:rPr>
                <w:rFonts w:ascii="Menlo" w:hAnsi="Menlo" w:cs="Menlo"/>
                <w:color w:val="222222"/>
              </w:rPr>
            </w:rPrChange>
          </w:rPr>
          <w:t> </w:t>
        </w:r>
        <w:proofErr w:type="spellStart"/>
        <w:r w:rsidRPr="001870A6">
          <w:rPr>
            <w:rFonts w:ascii="Menlo" w:hAnsi="Menlo" w:cs="Menlo"/>
            <w:color w:val="222222"/>
            <w:sz w:val="18"/>
            <w:szCs w:val="18"/>
            <w:rPrChange w:id="215" w:author="Emil Luusua" w:date="2019-03-13T14:15:00Z">
              <w:rPr>
                <w:rFonts w:ascii="Menlo" w:hAnsi="Menlo" w:cs="Menlo"/>
                <w:color w:val="222222"/>
              </w:rPr>
            </w:rPrChange>
          </w:rPr>
          <w:t>spawnpoint</w:t>
        </w:r>
        <w:proofErr w:type="spellEnd"/>
        <w:r w:rsidRPr="001870A6">
          <w:rPr>
            <w:rFonts w:ascii="Menlo" w:hAnsi="Menlo" w:cs="Menlo"/>
            <w:color w:val="222222"/>
            <w:sz w:val="18"/>
            <w:szCs w:val="18"/>
            <w:rPrChange w:id="216" w:author="Emil Luusua" w:date="2019-03-13T14:15:00Z">
              <w:rPr>
                <w:rFonts w:ascii="Menlo" w:hAnsi="Menlo" w:cs="Menlo"/>
                <w:color w:val="222222"/>
              </w:rPr>
            </w:rPrChange>
          </w:rPr>
          <w:t>;</w:t>
        </w:r>
        <w:r w:rsidRPr="001870A6">
          <w:rPr>
            <w:rFonts w:ascii="Menlo" w:hAnsi="Menlo" w:cs="Menlo"/>
            <w:sz w:val="18"/>
            <w:szCs w:val="18"/>
            <w:rPrChange w:id="217" w:author="Emil Luusua" w:date="2019-03-13T14:15:00Z">
              <w:rPr>
                <w:rFonts w:ascii="Menlo" w:hAnsi="Menlo" w:cs="Menlo"/>
              </w:rPr>
            </w:rPrChange>
          </w:rPr>
          <w:br/>
        </w:r>
        <w:r w:rsidRPr="001870A6">
          <w:rPr>
            <w:rFonts w:ascii="Menlo" w:hAnsi="Menlo" w:cs="Menlo"/>
            <w:color w:val="222222"/>
            <w:sz w:val="18"/>
            <w:szCs w:val="18"/>
            <w:rPrChange w:id="218" w:author="Emil Luusua" w:date="2019-03-13T14:15:00Z">
              <w:rPr>
                <w:rFonts w:ascii="Menlo" w:hAnsi="Menlo" w:cs="Menlo"/>
                <w:color w:val="222222"/>
              </w:rPr>
            </w:rPrChange>
          </w:rPr>
          <w:t>    </w:t>
        </w:r>
        <w:r w:rsidRPr="001870A6">
          <w:rPr>
            <w:rFonts w:ascii="Menlo" w:hAnsi="Menlo" w:cs="Menlo"/>
            <w:color w:val="009695"/>
            <w:sz w:val="18"/>
            <w:szCs w:val="18"/>
            <w:rPrChange w:id="219" w:author="Emil Luusua" w:date="2019-03-13T14:15:00Z">
              <w:rPr>
                <w:rFonts w:ascii="Menlo" w:hAnsi="Menlo" w:cs="Menlo"/>
                <w:color w:val="009695"/>
              </w:rPr>
            </w:rPrChange>
          </w:rPr>
          <w:t>public</w:t>
        </w:r>
        <w:r w:rsidRPr="001870A6">
          <w:rPr>
            <w:rFonts w:ascii="Menlo" w:hAnsi="Menlo" w:cs="Menlo"/>
            <w:color w:val="222222"/>
            <w:sz w:val="18"/>
            <w:szCs w:val="18"/>
            <w:rPrChange w:id="220" w:author="Emil Luusua" w:date="2019-03-13T14:15:00Z">
              <w:rPr>
                <w:rFonts w:ascii="Menlo" w:hAnsi="Menlo" w:cs="Menlo"/>
                <w:color w:val="222222"/>
              </w:rPr>
            </w:rPrChange>
          </w:rPr>
          <w:t> </w:t>
        </w:r>
        <w:proofErr w:type="spellStart"/>
        <w:r w:rsidRPr="001870A6">
          <w:rPr>
            <w:rFonts w:ascii="Menlo" w:hAnsi="Menlo" w:cs="Menlo"/>
            <w:color w:val="009695"/>
            <w:sz w:val="18"/>
            <w:szCs w:val="18"/>
            <w:rPrChange w:id="221" w:author="Emil Luusua" w:date="2019-03-13T14:15:00Z">
              <w:rPr>
                <w:rFonts w:ascii="Menlo" w:hAnsi="Menlo" w:cs="Menlo"/>
                <w:color w:val="009695"/>
              </w:rPr>
            </w:rPrChange>
          </w:rPr>
          <w:t>int</w:t>
        </w:r>
        <w:proofErr w:type="spellEnd"/>
        <w:r w:rsidRPr="001870A6">
          <w:rPr>
            <w:rFonts w:ascii="Menlo" w:hAnsi="Menlo" w:cs="Menlo"/>
            <w:color w:val="222222"/>
            <w:sz w:val="18"/>
            <w:szCs w:val="18"/>
            <w:rPrChange w:id="222" w:author="Emil Luusua" w:date="2019-03-13T14:15:00Z">
              <w:rPr>
                <w:rFonts w:ascii="Menlo" w:hAnsi="Menlo" w:cs="Menlo"/>
                <w:color w:val="222222"/>
              </w:rPr>
            </w:rPrChange>
          </w:rPr>
          <w:t> speed = </w:t>
        </w:r>
        <w:r w:rsidRPr="001870A6">
          <w:rPr>
            <w:rFonts w:ascii="Menlo" w:hAnsi="Menlo" w:cs="Menlo"/>
            <w:color w:val="DB7100"/>
            <w:sz w:val="18"/>
            <w:szCs w:val="18"/>
            <w:rPrChange w:id="223" w:author="Emil Luusua" w:date="2019-03-13T14:15:00Z">
              <w:rPr>
                <w:rFonts w:ascii="Menlo" w:hAnsi="Menlo" w:cs="Menlo"/>
                <w:color w:val="DB7100"/>
              </w:rPr>
            </w:rPrChange>
          </w:rPr>
          <w:t>10</w:t>
        </w:r>
        <w:r w:rsidRPr="001870A6">
          <w:rPr>
            <w:rFonts w:ascii="Menlo" w:hAnsi="Menlo" w:cs="Menlo"/>
            <w:color w:val="222222"/>
            <w:sz w:val="18"/>
            <w:szCs w:val="18"/>
            <w:rPrChange w:id="224" w:author="Emil Luusua" w:date="2019-03-13T14:15:00Z">
              <w:rPr>
                <w:rFonts w:ascii="Menlo" w:hAnsi="Menlo" w:cs="Menlo"/>
                <w:color w:val="222222"/>
              </w:rPr>
            </w:rPrChange>
          </w:rPr>
          <w:t>;</w:t>
        </w:r>
        <w:r w:rsidRPr="001870A6">
          <w:rPr>
            <w:rFonts w:ascii="Menlo" w:hAnsi="Menlo" w:cs="Menlo"/>
            <w:sz w:val="18"/>
            <w:szCs w:val="18"/>
            <w:rPrChange w:id="225" w:author="Emil Luusua" w:date="2019-03-13T14:15:00Z">
              <w:rPr>
                <w:rFonts w:ascii="Menlo" w:hAnsi="Menlo" w:cs="Menlo"/>
              </w:rPr>
            </w:rPrChange>
          </w:rPr>
          <w:br/>
        </w:r>
        <w:r w:rsidRPr="001870A6">
          <w:rPr>
            <w:rFonts w:ascii="Menlo" w:hAnsi="Menlo" w:cs="Menlo"/>
            <w:color w:val="222222"/>
            <w:sz w:val="18"/>
            <w:szCs w:val="18"/>
            <w:rPrChange w:id="226" w:author="Emil Luusua" w:date="2019-03-13T14:15:00Z">
              <w:rPr>
                <w:rFonts w:ascii="Menlo" w:hAnsi="Menlo" w:cs="Menlo"/>
                <w:color w:val="222222"/>
              </w:rPr>
            </w:rPrChange>
          </w:rPr>
          <w:t>    </w:t>
        </w:r>
        <w:proofErr w:type="spellStart"/>
        <w:r w:rsidRPr="001870A6">
          <w:rPr>
            <w:rFonts w:ascii="Menlo" w:hAnsi="Menlo" w:cs="Menlo"/>
            <w:color w:val="3363A4"/>
            <w:sz w:val="18"/>
            <w:szCs w:val="18"/>
            <w:rPrChange w:id="227" w:author="Emil Luusua" w:date="2019-03-13T14:15:00Z">
              <w:rPr>
                <w:rFonts w:ascii="Menlo" w:hAnsi="Menlo" w:cs="Menlo"/>
                <w:color w:val="3363A4"/>
              </w:rPr>
            </w:rPrChange>
          </w:rPr>
          <w:t>AudioSource</w:t>
        </w:r>
        <w:proofErr w:type="spellEnd"/>
        <w:r w:rsidRPr="001870A6">
          <w:rPr>
            <w:rFonts w:ascii="Menlo" w:hAnsi="Menlo" w:cs="Menlo"/>
            <w:color w:val="222222"/>
            <w:sz w:val="18"/>
            <w:szCs w:val="18"/>
            <w:rPrChange w:id="228" w:author="Emil Luusua" w:date="2019-03-13T14:15:00Z">
              <w:rPr>
                <w:rFonts w:ascii="Menlo" w:hAnsi="Menlo" w:cs="Menlo"/>
                <w:color w:val="222222"/>
              </w:rPr>
            </w:rPrChange>
          </w:rPr>
          <w:t> </w:t>
        </w:r>
        <w:proofErr w:type="spellStart"/>
        <w:r w:rsidRPr="001870A6">
          <w:rPr>
            <w:rFonts w:ascii="Menlo" w:hAnsi="Menlo" w:cs="Menlo"/>
            <w:color w:val="222222"/>
            <w:sz w:val="18"/>
            <w:szCs w:val="18"/>
            <w:rPrChange w:id="229" w:author="Emil Luusua" w:date="2019-03-13T14:15:00Z">
              <w:rPr>
                <w:rFonts w:ascii="Menlo" w:hAnsi="Menlo" w:cs="Menlo"/>
                <w:color w:val="222222"/>
              </w:rPr>
            </w:rPrChange>
          </w:rPr>
          <w:t>shootAudio</w:t>
        </w:r>
        <w:proofErr w:type="spellEnd"/>
        <w:r w:rsidRPr="001870A6">
          <w:rPr>
            <w:rFonts w:ascii="Menlo" w:hAnsi="Menlo" w:cs="Menlo"/>
            <w:color w:val="222222"/>
            <w:sz w:val="18"/>
            <w:szCs w:val="18"/>
            <w:rPrChange w:id="230" w:author="Emil Luusua" w:date="2019-03-13T14:15:00Z">
              <w:rPr>
                <w:rFonts w:ascii="Menlo" w:hAnsi="Menlo" w:cs="Menlo"/>
                <w:color w:val="222222"/>
              </w:rPr>
            </w:rPrChange>
          </w:rPr>
          <w:t>;</w:t>
        </w:r>
        <w:r w:rsidRPr="001870A6">
          <w:rPr>
            <w:rFonts w:ascii="Menlo" w:hAnsi="Menlo" w:cs="Menlo"/>
            <w:sz w:val="18"/>
            <w:szCs w:val="18"/>
            <w:rPrChange w:id="231" w:author="Emil Luusua" w:date="2019-03-13T14:15:00Z">
              <w:rPr>
                <w:rFonts w:ascii="Menlo" w:hAnsi="Menlo" w:cs="Menlo"/>
              </w:rPr>
            </w:rPrChange>
          </w:rPr>
          <w:br/>
        </w:r>
        <w:r w:rsidRPr="001870A6">
          <w:rPr>
            <w:rFonts w:ascii="Menlo" w:hAnsi="Menlo" w:cs="Menlo"/>
            <w:sz w:val="18"/>
            <w:szCs w:val="18"/>
            <w:rPrChange w:id="232" w:author="Emil Luusua" w:date="2019-03-13T14:15:00Z">
              <w:rPr>
                <w:rFonts w:ascii="Menlo" w:hAnsi="Menlo" w:cs="Menlo"/>
              </w:rPr>
            </w:rPrChange>
          </w:rPr>
          <w:br/>
        </w:r>
        <w:r w:rsidRPr="001870A6">
          <w:rPr>
            <w:rFonts w:ascii="Menlo" w:hAnsi="Menlo" w:cs="Menlo"/>
            <w:color w:val="222222"/>
            <w:sz w:val="18"/>
            <w:szCs w:val="18"/>
            <w:rPrChange w:id="233" w:author="Emil Luusua" w:date="2019-03-13T14:15:00Z">
              <w:rPr>
                <w:rFonts w:ascii="Menlo" w:hAnsi="Menlo" w:cs="Menlo"/>
                <w:color w:val="222222"/>
              </w:rPr>
            </w:rPrChange>
          </w:rPr>
          <w:t>    </w:t>
        </w:r>
        <w:r w:rsidRPr="001870A6">
          <w:rPr>
            <w:rFonts w:ascii="Menlo" w:hAnsi="Menlo" w:cs="Menlo"/>
            <w:color w:val="009695"/>
            <w:sz w:val="18"/>
            <w:szCs w:val="18"/>
            <w:rPrChange w:id="234" w:author="Emil Luusua" w:date="2019-03-13T14:15:00Z">
              <w:rPr>
                <w:rFonts w:ascii="Menlo" w:hAnsi="Menlo" w:cs="Menlo"/>
                <w:color w:val="009695"/>
              </w:rPr>
            </w:rPrChange>
          </w:rPr>
          <w:t>private</w:t>
        </w:r>
        <w:r w:rsidRPr="001870A6">
          <w:rPr>
            <w:rFonts w:ascii="Menlo" w:hAnsi="Menlo" w:cs="Menlo"/>
            <w:color w:val="222222"/>
            <w:sz w:val="18"/>
            <w:szCs w:val="18"/>
            <w:rPrChange w:id="235" w:author="Emil Luusua" w:date="2019-03-13T14:15:00Z">
              <w:rPr>
                <w:rFonts w:ascii="Menlo" w:hAnsi="Menlo" w:cs="Menlo"/>
                <w:color w:val="222222"/>
              </w:rPr>
            </w:rPrChange>
          </w:rPr>
          <w:t> </w:t>
        </w:r>
        <w:proofErr w:type="spellStart"/>
        <w:r w:rsidRPr="001870A6">
          <w:rPr>
            <w:rFonts w:ascii="Menlo" w:hAnsi="Menlo" w:cs="Menlo"/>
            <w:color w:val="222222"/>
            <w:sz w:val="18"/>
            <w:szCs w:val="18"/>
            <w:rPrChange w:id="236" w:author="Emil Luusua" w:date="2019-03-13T14:15:00Z">
              <w:rPr>
                <w:rFonts w:ascii="Menlo" w:hAnsi="Menlo" w:cs="Menlo"/>
                <w:color w:val="222222"/>
              </w:rPr>
            </w:rPrChange>
          </w:rPr>
          <w:t>VRTK.</w:t>
        </w:r>
        <w:r w:rsidRPr="001870A6">
          <w:rPr>
            <w:rFonts w:ascii="Menlo" w:hAnsi="Menlo" w:cs="Menlo"/>
            <w:color w:val="3363A4"/>
            <w:sz w:val="18"/>
            <w:szCs w:val="18"/>
            <w:rPrChange w:id="237" w:author="Emil Luusua" w:date="2019-03-13T14:15:00Z">
              <w:rPr>
                <w:rFonts w:ascii="Menlo" w:hAnsi="Menlo" w:cs="Menlo"/>
                <w:color w:val="3363A4"/>
              </w:rPr>
            </w:rPrChange>
          </w:rPr>
          <w:t>VRTK_ControllerEvents</w:t>
        </w:r>
        <w:proofErr w:type="spellEnd"/>
        <w:r w:rsidRPr="001870A6">
          <w:rPr>
            <w:rFonts w:ascii="Menlo" w:hAnsi="Menlo" w:cs="Menlo"/>
            <w:color w:val="222222"/>
            <w:sz w:val="18"/>
            <w:szCs w:val="18"/>
            <w:rPrChange w:id="238" w:author="Emil Luusua" w:date="2019-03-13T14:15:00Z">
              <w:rPr>
                <w:rFonts w:ascii="Menlo" w:hAnsi="Menlo" w:cs="Menlo"/>
                <w:color w:val="222222"/>
              </w:rPr>
            </w:rPrChange>
          </w:rPr>
          <w:t> </w:t>
        </w:r>
        <w:proofErr w:type="spellStart"/>
        <w:r w:rsidRPr="001870A6">
          <w:rPr>
            <w:rFonts w:ascii="Menlo" w:hAnsi="Menlo" w:cs="Menlo"/>
            <w:color w:val="222222"/>
            <w:sz w:val="18"/>
            <w:szCs w:val="18"/>
            <w:rPrChange w:id="239" w:author="Emil Luusua" w:date="2019-03-13T14:15:00Z">
              <w:rPr>
                <w:rFonts w:ascii="Menlo" w:hAnsi="Menlo" w:cs="Menlo"/>
                <w:color w:val="222222"/>
              </w:rPr>
            </w:rPrChange>
          </w:rPr>
          <w:t>controllerEvents</w:t>
        </w:r>
        <w:proofErr w:type="spellEnd"/>
        <w:r w:rsidRPr="001870A6">
          <w:rPr>
            <w:rFonts w:ascii="Menlo" w:hAnsi="Menlo" w:cs="Menlo"/>
            <w:color w:val="222222"/>
            <w:sz w:val="18"/>
            <w:szCs w:val="18"/>
            <w:rPrChange w:id="240" w:author="Emil Luusua" w:date="2019-03-13T14:15:00Z">
              <w:rPr>
                <w:rFonts w:ascii="Menlo" w:hAnsi="Menlo" w:cs="Menlo"/>
                <w:color w:val="222222"/>
              </w:rPr>
            </w:rPrChange>
          </w:rPr>
          <w:t>;</w:t>
        </w:r>
        <w:r w:rsidRPr="001870A6">
          <w:rPr>
            <w:rFonts w:ascii="Menlo" w:hAnsi="Menlo" w:cs="Menlo"/>
            <w:sz w:val="18"/>
            <w:szCs w:val="18"/>
            <w:rPrChange w:id="241" w:author="Emil Luusua" w:date="2019-03-13T14:15:00Z">
              <w:rPr>
                <w:rFonts w:ascii="Menlo" w:hAnsi="Menlo" w:cs="Menlo"/>
              </w:rPr>
            </w:rPrChange>
          </w:rPr>
          <w:br/>
        </w:r>
        <w:r w:rsidRPr="001870A6">
          <w:rPr>
            <w:rFonts w:ascii="Menlo" w:hAnsi="Menlo" w:cs="Menlo"/>
            <w:sz w:val="18"/>
            <w:szCs w:val="18"/>
            <w:rPrChange w:id="242" w:author="Emil Luusua" w:date="2019-03-13T14:15:00Z">
              <w:rPr>
                <w:rFonts w:ascii="Menlo" w:hAnsi="Menlo" w:cs="Menlo"/>
              </w:rPr>
            </w:rPrChange>
          </w:rPr>
          <w:br/>
        </w:r>
        <w:r w:rsidRPr="001870A6">
          <w:rPr>
            <w:rFonts w:ascii="Menlo" w:hAnsi="Menlo" w:cs="Menlo"/>
            <w:color w:val="222222"/>
            <w:sz w:val="18"/>
            <w:szCs w:val="18"/>
            <w:rPrChange w:id="243" w:author="Emil Luusua" w:date="2019-03-13T14:15:00Z">
              <w:rPr>
                <w:rFonts w:ascii="Menlo" w:hAnsi="Menlo" w:cs="Menlo"/>
                <w:color w:val="222222"/>
              </w:rPr>
            </w:rPrChange>
          </w:rPr>
          <w:t>    </w:t>
        </w:r>
        <w:r w:rsidRPr="001870A6">
          <w:rPr>
            <w:rFonts w:ascii="Menlo" w:hAnsi="Menlo" w:cs="Menlo"/>
            <w:color w:val="009695"/>
            <w:sz w:val="18"/>
            <w:szCs w:val="18"/>
            <w:rPrChange w:id="244" w:author="Emil Luusua" w:date="2019-03-13T14:15:00Z">
              <w:rPr>
                <w:rFonts w:ascii="Menlo" w:hAnsi="Menlo" w:cs="Menlo"/>
                <w:color w:val="009695"/>
              </w:rPr>
            </w:rPrChange>
          </w:rPr>
          <w:t>public</w:t>
        </w:r>
        <w:r w:rsidRPr="001870A6">
          <w:rPr>
            <w:rFonts w:ascii="Menlo" w:hAnsi="Menlo" w:cs="Menlo"/>
            <w:color w:val="222222"/>
            <w:sz w:val="18"/>
            <w:szCs w:val="18"/>
            <w:rPrChange w:id="245" w:author="Emil Luusua" w:date="2019-03-13T14:15:00Z">
              <w:rPr>
                <w:rFonts w:ascii="Menlo" w:hAnsi="Menlo" w:cs="Menlo"/>
                <w:color w:val="222222"/>
              </w:rPr>
            </w:rPrChange>
          </w:rPr>
          <w:t> </w:t>
        </w:r>
        <w:r w:rsidRPr="001870A6">
          <w:rPr>
            <w:rFonts w:ascii="Menlo" w:hAnsi="Menlo" w:cs="Menlo"/>
            <w:color w:val="009695"/>
            <w:sz w:val="18"/>
            <w:szCs w:val="18"/>
            <w:rPrChange w:id="246" w:author="Emil Luusua" w:date="2019-03-13T14:15:00Z">
              <w:rPr>
                <w:rFonts w:ascii="Menlo" w:hAnsi="Menlo" w:cs="Menlo"/>
                <w:color w:val="009695"/>
              </w:rPr>
            </w:rPrChange>
          </w:rPr>
          <w:t>override</w:t>
        </w:r>
        <w:r w:rsidRPr="001870A6">
          <w:rPr>
            <w:rFonts w:ascii="Menlo" w:hAnsi="Menlo" w:cs="Menlo"/>
            <w:color w:val="222222"/>
            <w:sz w:val="18"/>
            <w:szCs w:val="18"/>
            <w:rPrChange w:id="247" w:author="Emil Luusua" w:date="2019-03-13T14:15:00Z">
              <w:rPr>
                <w:rFonts w:ascii="Menlo" w:hAnsi="Menlo" w:cs="Menlo"/>
                <w:color w:val="222222"/>
              </w:rPr>
            </w:rPrChange>
          </w:rPr>
          <w:t> </w:t>
        </w:r>
        <w:r w:rsidRPr="001870A6">
          <w:rPr>
            <w:rFonts w:ascii="Menlo" w:hAnsi="Menlo" w:cs="Menlo"/>
            <w:color w:val="009695"/>
            <w:sz w:val="18"/>
            <w:szCs w:val="18"/>
            <w:rPrChange w:id="248" w:author="Emil Luusua" w:date="2019-03-13T14:15:00Z">
              <w:rPr>
                <w:rFonts w:ascii="Menlo" w:hAnsi="Menlo" w:cs="Menlo"/>
                <w:color w:val="009695"/>
              </w:rPr>
            </w:rPrChange>
          </w:rPr>
          <w:t>void</w:t>
        </w:r>
        <w:r w:rsidRPr="001870A6">
          <w:rPr>
            <w:rFonts w:ascii="Menlo" w:hAnsi="Menlo" w:cs="Menlo"/>
            <w:color w:val="222222"/>
            <w:sz w:val="18"/>
            <w:szCs w:val="18"/>
            <w:rPrChange w:id="249" w:author="Emil Luusua" w:date="2019-03-13T14:15:00Z">
              <w:rPr>
                <w:rFonts w:ascii="Menlo" w:hAnsi="Menlo" w:cs="Menlo"/>
                <w:color w:val="222222"/>
              </w:rPr>
            </w:rPrChange>
          </w:rPr>
          <w:t> Grabbed(VRTK.</w:t>
        </w:r>
        <w:r w:rsidRPr="001870A6">
          <w:rPr>
            <w:rFonts w:ascii="Menlo" w:hAnsi="Menlo" w:cs="Menlo"/>
            <w:color w:val="3363A4"/>
            <w:sz w:val="18"/>
            <w:szCs w:val="18"/>
            <w:rPrChange w:id="250" w:author="Emil Luusua" w:date="2019-03-13T14:15:00Z">
              <w:rPr>
                <w:rFonts w:ascii="Menlo" w:hAnsi="Menlo" w:cs="Menlo"/>
                <w:color w:val="3363A4"/>
              </w:rPr>
            </w:rPrChange>
          </w:rPr>
          <w:t>VRTK_InteractGrab</w:t>
        </w:r>
        <w:r w:rsidRPr="001870A6">
          <w:rPr>
            <w:rFonts w:ascii="Menlo" w:hAnsi="Menlo" w:cs="Menlo"/>
            <w:color w:val="222222"/>
            <w:sz w:val="18"/>
            <w:szCs w:val="18"/>
            <w:rPrChange w:id="251" w:author="Emil Luusua" w:date="2019-03-13T14:15:00Z">
              <w:rPr>
                <w:rFonts w:ascii="Menlo" w:hAnsi="Menlo" w:cs="Menlo"/>
                <w:color w:val="222222"/>
              </w:rPr>
            </w:rPrChange>
          </w:rPr>
          <w:t> currentGrabbingObject)</w:t>
        </w:r>
        <w:r w:rsidRPr="001870A6">
          <w:rPr>
            <w:rFonts w:ascii="Menlo" w:hAnsi="Menlo" w:cs="Menlo"/>
            <w:sz w:val="18"/>
            <w:szCs w:val="18"/>
            <w:rPrChange w:id="252" w:author="Emil Luusua" w:date="2019-03-13T14:15:00Z">
              <w:rPr>
                <w:rFonts w:ascii="Menlo" w:hAnsi="Menlo" w:cs="Menlo"/>
              </w:rPr>
            </w:rPrChange>
          </w:rPr>
          <w:br/>
        </w:r>
        <w:r w:rsidRPr="001870A6">
          <w:rPr>
            <w:rFonts w:ascii="Menlo" w:hAnsi="Menlo" w:cs="Menlo"/>
            <w:color w:val="222222"/>
            <w:sz w:val="18"/>
            <w:szCs w:val="18"/>
            <w:rPrChange w:id="253" w:author="Emil Luusua" w:date="2019-03-13T14:15:00Z">
              <w:rPr>
                <w:rFonts w:ascii="Menlo" w:hAnsi="Menlo" w:cs="Menlo"/>
                <w:color w:val="222222"/>
              </w:rPr>
            </w:rPrChange>
          </w:rPr>
          <w:t>    {</w:t>
        </w:r>
        <w:r w:rsidRPr="001870A6">
          <w:rPr>
            <w:rFonts w:ascii="Menlo" w:hAnsi="Menlo" w:cs="Menlo"/>
            <w:sz w:val="18"/>
            <w:szCs w:val="18"/>
            <w:rPrChange w:id="254" w:author="Emil Luusua" w:date="2019-03-13T14:15:00Z">
              <w:rPr>
                <w:rFonts w:ascii="Menlo" w:hAnsi="Menlo" w:cs="Menlo"/>
              </w:rPr>
            </w:rPrChange>
          </w:rPr>
          <w:br/>
        </w:r>
        <w:r w:rsidRPr="001870A6">
          <w:rPr>
            <w:rFonts w:ascii="Menlo" w:hAnsi="Menlo" w:cs="Menlo"/>
            <w:color w:val="222222"/>
            <w:sz w:val="18"/>
            <w:szCs w:val="18"/>
            <w:rPrChange w:id="255" w:author="Emil Luusua" w:date="2019-03-13T14:15:00Z">
              <w:rPr>
                <w:rFonts w:ascii="Menlo" w:hAnsi="Menlo" w:cs="Menlo"/>
                <w:color w:val="222222"/>
              </w:rPr>
            </w:rPrChange>
          </w:rPr>
          <w:t>        </w:t>
        </w:r>
        <w:proofErr w:type="spellStart"/>
        <w:r w:rsidRPr="001870A6">
          <w:rPr>
            <w:rFonts w:ascii="Menlo" w:hAnsi="Menlo" w:cs="Menlo"/>
            <w:color w:val="009695"/>
            <w:sz w:val="18"/>
            <w:szCs w:val="18"/>
            <w:rPrChange w:id="256" w:author="Emil Luusua" w:date="2019-03-13T14:15:00Z">
              <w:rPr>
                <w:rFonts w:ascii="Menlo" w:hAnsi="Menlo" w:cs="Menlo"/>
                <w:color w:val="009695"/>
              </w:rPr>
            </w:rPrChange>
          </w:rPr>
          <w:t>base</w:t>
        </w:r>
        <w:r w:rsidRPr="001870A6">
          <w:rPr>
            <w:rFonts w:ascii="Menlo" w:hAnsi="Menlo" w:cs="Menlo"/>
            <w:color w:val="222222"/>
            <w:sz w:val="18"/>
            <w:szCs w:val="18"/>
            <w:rPrChange w:id="257" w:author="Emil Luusua" w:date="2019-03-13T14:15:00Z">
              <w:rPr>
                <w:rFonts w:ascii="Menlo" w:hAnsi="Menlo" w:cs="Menlo"/>
                <w:color w:val="222222"/>
              </w:rPr>
            </w:rPrChange>
          </w:rPr>
          <w:t>.Grabbed</w:t>
        </w:r>
        <w:proofErr w:type="spellEnd"/>
        <w:r w:rsidRPr="001870A6">
          <w:rPr>
            <w:rFonts w:ascii="Menlo" w:hAnsi="Menlo" w:cs="Menlo"/>
            <w:color w:val="222222"/>
            <w:sz w:val="18"/>
            <w:szCs w:val="18"/>
            <w:rPrChange w:id="258" w:author="Emil Luusua" w:date="2019-03-13T14:15:00Z">
              <w:rPr>
                <w:rFonts w:ascii="Menlo" w:hAnsi="Menlo" w:cs="Menlo"/>
                <w:color w:val="222222"/>
              </w:rPr>
            </w:rPrChange>
          </w:rPr>
          <w:t>(</w:t>
        </w:r>
        <w:proofErr w:type="spellStart"/>
        <w:r w:rsidRPr="001870A6">
          <w:rPr>
            <w:rFonts w:ascii="Menlo" w:hAnsi="Menlo" w:cs="Menlo"/>
            <w:color w:val="222222"/>
            <w:sz w:val="18"/>
            <w:szCs w:val="18"/>
            <w:rPrChange w:id="259" w:author="Emil Luusua" w:date="2019-03-13T14:15:00Z">
              <w:rPr>
                <w:rFonts w:ascii="Menlo" w:hAnsi="Menlo" w:cs="Menlo"/>
                <w:color w:val="222222"/>
              </w:rPr>
            </w:rPrChange>
          </w:rPr>
          <w:t>currentGrabbingObject</w:t>
        </w:r>
        <w:proofErr w:type="spellEnd"/>
        <w:r w:rsidRPr="001870A6">
          <w:rPr>
            <w:rFonts w:ascii="Menlo" w:hAnsi="Menlo" w:cs="Menlo"/>
            <w:color w:val="222222"/>
            <w:sz w:val="18"/>
            <w:szCs w:val="18"/>
            <w:rPrChange w:id="260" w:author="Emil Luusua" w:date="2019-03-13T14:15:00Z">
              <w:rPr>
                <w:rFonts w:ascii="Menlo" w:hAnsi="Menlo" w:cs="Menlo"/>
                <w:color w:val="222222"/>
              </w:rPr>
            </w:rPrChange>
          </w:rPr>
          <w:t>);</w:t>
        </w:r>
        <w:r w:rsidRPr="001870A6">
          <w:rPr>
            <w:rFonts w:ascii="Menlo" w:hAnsi="Menlo" w:cs="Menlo"/>
            <w:sz w:val="18"/>
            <w:szCs w:val="18"/>
            <w:rPrChange w:id="261" w:author="Emil Luusua" w:date="2019-03-13T14:15:00Z">
              <w:rPr>
                <w:rFonts w:ascii="Menlo" w:hAnsi="Menlo" w:cs="Menlo"/>
              </w:rPr>
            </w:rPrChange>
          </w:rPr>
          <w:br/>
        </w:r>
        <w:r w:rsidRPr="001870A6">
          <w:rPr>
            <w:rFonts w:ascii="Menlo" w:hAnsi="Menlo" w:cs="Menlo"/>
            <w:color w:val="222222"/>
            <w:sz w:val="18"/>
            <w:szCs w:val="18"/>
            <w:rPrChange w:id="262" w:author="Emil Luusua" w:date="2019-03-13T14:15:00Z">
              <w:rPr>
                <w:rFonts w:ascii="Menlo" w:hAnsi="Menlo" w:cs="Menlo"/>
                <w:color w:val="222222"/>
              </w:rPr>
            </w:rPrChange>
          </w:rPr>
          <w:t>        controllerEvents = currentGrabbingObject.GetComponent&lt;VRTK.</w:t>
        </w:r>
        <w:r w:rsidRPr="001870A6">
          <w:rPr>
            <w:rFonts w:ascii="Menlo" w:hAnsi="Menlo" w:cs="Menlo"/>
            <w:color w:val="3363A4"/>
            <w:sz w:val="18"/>
            <w:szCs w:val="18"/>
            <w:rPrChange w:id="263" w:author="Emil Luusua" w:date="2019-03-13T14:15:00Z">
              <w:rPr>
                <w:rFonts w:ascii="Menlo" w:hAnsi="Menlo" w:cs="Menlo"/>
                <w:color w:val="3363A4"/>
              </w:rPr>
            </w:rPrChange>
          </w:rPr>
          <w:t>VRTK_ControllerEvents</w:t>
        </w:r>
        <w:r w:rsidRPr="001870A6">
          <w:rPr>
            <w:rFonts w:ascii="Menlo" w:hAnsi="Menlo" w:cs="Menlo"/>
            <w:color w:val="222222"/>
            <w:sz w:val="18"/>
            <w:szCs w:val="18"/>
            <w:rPrChange w:id="264" w:author="Emil Luusua" w:date="2019-03-13T14:15:00Z">
              <w:rPr>
                <w:rFonts w:ascii="Menlo" w:hAnsi="Menlo" w:cs="Menlo"/>
                <w:color w:val="222222"/>
              </w:rPr>
            </w:rPrChange>
          </w:rPr>
          <w:t>&gt;();</w:t>
        </w:r>
        <w:r w:rsidRPr="001870A6">
          <w:rPr>
            <w:rFonts w:ascii="Menlo" w:hAnsi="Menlo" w:cs="Menlo"/>
            <w:sz w:val="18"/>
            <w:szCs w:val="18"/>
            <w:rPrChange w:id="265" w:author="Emil Luusua" w:date="2019-03-13T14:15:00Z">
              <w:rPr>
                <w:rFonts w:ascii="Menlo" w:hAnsi="Menlo" w:cs="Menlo"/>
              </w:rPr>
            </w:rPrChange>
          </w:rPr>
          <w:br/>
        </w:r>
        <w:r w:rsidRPr="001870A6">
          <w:rPr>
            <w:rFonts w:ascii="Menlo" w:hAnsi="Menlo" w:cs="Menlo"/>
            <w:color w:val="222222"/>
            <w:sz w:val="18"/>
            <w:szCs w:val="18"/>
            <w:rPrChange w:id="266" w:author="Emil Luusua" w:date="2019-03-13T14:15:00Z">
              <w:rPr>
                <w:rFonts w:ascii="Menlo" w:hAnsi="Menlo" w:cs="Menlo"/>
                <w:color w:val="222222"/>
              </w:rPr>
            </w:rPrChange>
          </w:rPr>
          <w:t>        </w:t>
        </w:r>
        <w:proofErr w:type="spellStart"/>
        <w:r w:rsidRPr="001870A6">
          <w:rPr>
            <w:rFonts w:ascii="Menlo" w:hAnsi="Menlo" w:cs="Menlo"/>
            <w:color w:val="222222"/>
            <w:sz w:val="18"/>
            <w:szCs w:val="18"/>
            <w:rPrChange w:id="267" w:author="Emil Luusua" w:date="2019-03-13T14:15:00Z">
              <w:rPr>
                <w:rFonts w:ascii="Menlo" w:hAnsi="Menlo" w:cs="Menlo"/>
                <w:color w:val="222222"/>
              </w:rPr>
            </w:rPrChange>
          </w:rPr>
          <w:t>shootAudio</w:t>
        </w:r>
        <w:proofErr w:type="spellEnd"/>
        <w:r w:rsidRPr="001870A6">
          <w:rPr>
            <w:rFonts w:ascii="Menlo" w:hAnsi="Menlo" w:cs="Menlo"/>
            <w:color w:val="222222"/>
            <w:sz w:val="18"/>
            <w:szCs w:val="18"/>
            <w:rPrChange w:id="268" w:author="Emil Luusua" w:date="2019-03-13T14:15:00Z">
              <w:rPr>
                <w:rFonts w:ascii="Menlo" w:hAnsi="Menlo" w:cs="Menlo"/>
                <w:color w:val="222222"/>
              </w:rPr>
            </w:rPrChange>
          </w:rPr>
          <w:t> = </w:t>
        </w:r>
        <w:proofErr w:type="spellStart"/>
        <w:r w:rsidRPr="001870A6">
          <w:rPr>
            <w:rFonts w:ascii="Menlo" w:hAnsi="Menlo" w:cs="Menlo"/>
            <w:color w:val="222222"/>
            <w:sz w:val="18"/>
            <w:szCs w:val="18"/>
            <w:rPrChange w:id="269" w:author="Emil Luusua" w:date="2019-03-13T14:15:00Z">
              <w:rPr>
                <w:rFonts w:ascii="Menlo" w:hAnsi="Menlo" w:cs="Menlo"/>
                <w:color w:val="222222"/>
              </w:rPr>
            </w:rPrChange>
          </w:rPr>
          <w:t>GetComponent</w:t>
        </w:r>
        <w:proofErr w:type="spellEnd"/>
        <w:r w:rsidRPr="001870A6">
          <w:rPr>
            <w:rFonts w:ascii="Menlo" w:hAnsi="Menlo" w:cs="Menlo"/>
            <w:color w:val="222222"/>
            <w:sz w:val="18"/>
            <w:szCs w:val="18"/>
            <w:rPrChange w:id="270" w:author="Emil Luusua" w:date="2019-03-13T14:15:00Z">
              <w:rPr>
                <w:rFonts w:ascii="Menlo" w:hAnsi="Menlo" w:cs="Menlo"/>
                <w:color w:val="222222"/>
              </w:rPr>
            </w:rPrChange>
          </w:rPr>
          <w:t>&lt;</w:t>
        </w:r>
        <w:proofErr w:type="spellStart"/>
        <w:r w:rsidRPr="001870A6">
          <w:rPr>
            <w:rFonts w:ascii="Menlo" w:hAnsi="Menlo" w:cs="Menlo"/>
            <w:color w:val="3363A4"/>
            <w:sz w:val="18"/>
            <w:szCs w:val="18"/>
            <w:rPrChange w:id="271" w:author="Emil Luusua" w:date="2019-03-13T14:15:00Z">
              <w:rPr>
                <w:rFonts w:ascii="Menlo" w:hAnsi="Menlo" w:cs="Menlo"/>
                <w:color w:val="3363A4"/>
              </w:rPr>
            </w:rPrChange>
          </w:rPr>
          <w:t>AudioSource</w:t>
        </w:r>
        <w:proofErr w:type="spellEnd"/>
        <w:r w:rsidRPr="001870A6">
          <w:rPr>
            <w:rFonts w:ascii="Menlo" w:hAnsi="Menlo" w:cs="Menlo"/>
            <w:color w:val="222222"/>
            <w:sz w:val="18"/>
            <w:szCs w:val="18"/>
            <w:rPrChange w:id="272" w:author="Emil Luusua" w:date="2019-03-13T14:15:00Z">
              <w:rPr>
                <w:rFonts w:ascii="Menlo" w:hAnsi="Menlo" w:cs="Menlo"/>
                <w:color w:val="222222"/>
              </w:rPr>
            </w:rPrChange>
          </w:rPr>
          <w:t>&gt; ();</w:t>
        </w:r>
        <w:r w:rsidRPr="001870A6">
          <w:rPr>
            <w:rFonts w:ascii="Menlo" w:hAnsi="Menlo" w:cs="Menlo"/>
            <w:sz w:val="18"/>
            <w:szCs w:val="18"/>
            <w:rPrChange w:id="273" w:author="Emil Luusua" w:date="2019-03-13T14:15:00Z">
              <w:rPr>
                <w:rFonts w:ascii="Menlo" w:hAnsi="Menlo" w:cs="Menlo"/>
              </w:rPr>
            </w:rPrChange>
          </w:rPr>
          <w:br/>
        </w:r>
        <w:r w:rsidRPr="001870A6">
          <w:rPr>
            <w:rFonts w:ascii="Menlo" w:hAnsi="Menlo" w:cs="Menlo"/>
            <w:color w:val="222222"/>
            <w:sz w:val="18"/>
            <w:szCs w:val="18"/>
            <w:rPrChange w:id="274" w:author="Emil Luusua" w:date="2019-03-13T14:15:00Z">
              <w:rPr>
                <w:rFonts w:ascii="Menlo" w:hAnsi="Menlo" w:cs="Menlo"/>
                <w:color w:val="222222"/>
              </w:rPr>
            </w:rPrChange>
          </w:rPr>
          <w:t>    }</w:t>
        </w:r>
        <w:r w:rsidRPr="001870A6">
          <w:rPr>
            <w:rFonts w:ascii="Menlo" w:hAnsi="Menlo" w:cs="Menlo"/>
            <w:sz w:val="18"/>
            <w:szCs w:val="18"/>
            <w:rPrChange w:id="275" w:author="Emil Luusua" w:date="2019-03-13T14:15:00Z">
              <w:rPr>
                <w:rFonts w:ascii="Menlo" w:hAnsi="Menlo" w:cs="Menlo"/>
              </w:rPr>
            </w:rPrChange>
          </w:rPr>
          <w:br/>
        </w:r>
        <w:r w:rsidRPr="001870A6">
          <w:rPr>
            <w:rFonts w:ascii="Menlo" w:hAnsi="Menlo" w:cs="Menlo"/>
            <w:sz w:val="18"/>
            <w:szCs w:val="18"/>
            <w:rPrChange w:id="276" w:author="Emil Luusua" w:date="2019-03-13T14:15:00Z">
              <w:rPr>
                <w:rFonts w:ascii="Menlo" w:hAnsi="Menlo" w:cs="Menlo"/>
              </w:rPr>
            </w:rPrChange>
          </w:rPr>
          <w:br/>
        </w:r>
        <w:r w:rsidRPr="001870A6">
          <w:rPr>
            <w:rFonts w:ascii="Menlo" w:hAnsi="Menlo" w:cs="Menlo"/>
            <w:color w:val="222222"/>
            <w:sz w:val="18"/>
            <w:szCs w:val="18"/>
            <w:rPrChange w:id="277" w:author="Emil Luusua" w:date="2019-03-13T14:15:00Z">
              <w:rPr>
                <w:rFonts w:ascii="Menlo" w:hAnsi="Menlo" w:cs="Menlo"/>
                <w:color w:val="222222"/>
              </w:rPr>
            </w:rPrChange>
          </w:rPr>
          <w:t>    </w:t>
        </w:r>
        <w:r w:rsidRPr="001870A6">
          <w:rPr>
            <w:rFonts w:ascii="Menlo" w:hAnsi="Menlo" w:cs="Menlo"/>
            <w:color w:val="009695"/>
            <w:sz w:val="18"/>
            <w:szCs w:val="18"/>
            <w:rPrChange w:id="278" w:author="Emil Luusua" w:date="2019-03-13T14:15:00Z">
              <w:rPr>
                <w:rFonts w:ascii="Menlo" w:hAnsi="Menlo" w:cs="Menlo"/>
                <w:color w:val="009695"/>
              </w:rPr>
            </w:rPrChange>
          </w:rPr>
          <w:t>public</w:t>
        </w:r>
        <w:r w:rsidRPr="001870A6">
          <w:rPr>
            <w:rFonts w:ascii="Menlo" w:hAnsi="Menlo" w:cs="Menlo"/>
            <w:color w:val="222222"/>
            <w:sz w:val="18"/>
            <w:szCs w:val="18"/>
            <w:rPrChange w:id="279" w:author="Emil Luusua" w:date="2019-03-13T14:15:00Z">
              <w:rPr>
                <w:rFonts w:ascii="Menlo" w:hAnsi="Menlo" w:cs="Menlo"/>
                <w:color w:val="222222"/>
              </w:rPr>
            </w:rPrChange>
          </w:rPr>
          <w:t> </w:t>
        </w:r>
        <w:r w:rsidRPr="001870A6">
          <w:rPr>
            <w:rFonts w:ascii="Menlo" w:hAnsi="Menlo" w:cs="Menlo"/>
            <w:color w:val="009695"/>
            <w:sz w:val="18"/>
            <w:szCs w:val="18"/>
            <w:rPrChange w:id="280" w:author="Emil Luusua" w:date="2019-03-13T14:15:00Z">
              <w:rPr>
                <w:rFonts w:ascii="Menlo" w:hAnsi="Menlo" w:cs="Menlo"/>
                <w:color w:val="009695"/>
              </w:rPr>
            </w:rPrChange>
          </w:rPr>
          <w:t>override</w:t>
        </w:r>
        <w:r w:rsidRPr="001870A6">
          <w:rPr>
            <w:rFonts w:ascii="Menlo" w:hAnsi="Menlo" w:cs="Menlo"/>
            <w:color w:val="222222"/>
            <w:sz w:val="18"/>
            <w:szCs w:val="18"/>
            <w:rPrChange w:id="281" w:author="Emil Luusua" w:date="2019-03-13T14:15:00Z">
              <w:rPr>
                <w:rFonts w:ascii="Menlo" w:hAnsi="Menlo" w:cs="Menlo"/>
                <w:color w:val="222222"/>
              </w:rPr>
            </w:rPrChange>
          </w:rPr>
          <w:t> </w:t>
        </w:r>
        <w:r w:rsidRPr="001870A6">
          <w:rPr>
            <w:rFonts w:ascii="Menlo" w:hAnsi="Menlo" w:cs="Menlo"/>
            <w:color w:val="009695"/>
            <w:sz w:val="18"/>
            <w:szCs w:val="18"/>
            <w:rPrChange w:id="282" w:author="Emil Luusua" w:date="2019-03-13T14:15:00Z">
              <w:rPr>
                <w:rFonts w:ascii="Menlo" w:hAnsi="Menlo" w:cs="Menlo"/>
                <w:color w:val="009695"/>
              </w:rPr>
            </w:rPrChange>
          </w:rPr>
          <w:t>void</w:t>
        </w:r>
        <w:r w:rsidRPr="001870A6">
          <w:rPr>
            <w:rFonts w:ascii="Menlo" w:hAnsi="Menlo" w:cs="Menlo"/>
            <w:color w:val="222222"/>
            <w:sz w:val="18"/>
            <w:szCs w:val="18"/>
            <w:rPrChange w:id="283" w:author="Emil Luusua" w:date="2019-03-13T14:15:00Z">
              <w:rPr>
                <w:rFonts w:ascii="Menlo" w:hAnsi="Menlo" w:cs="Menlo"/>
                <w:color w:val="222222"/>
              </w:rPr>
            </w:rPrChange>
          </w:rPr>
          <w:t> StartUsing(VRTK.</w:t>
        </w:r>
        <w:r w:rsidRPr="001870A6">
          <w:rPr>
            <w:rFonts w:ascii="Menlo" w:hAnsi="Menlo" w:cs="Menlo"/>
            <w:color w:val="3363A4"/>
            <w:sz w:val="18"/>
            <w:szCs w:val="18"/>
            <w:rPrChange w:id="284" w:author="Emil Luusua" w:date="2019-03-13T14:15:00Z">
              <w:rPr>
                <w:rFonts w:ascii="Menlo" w:hAnsi="Menlo" w:cs="Menlo"/>
                <w:color w:val="3363A4"/>
              </w:rPr>
            </w:rPrChange>
          </w:rPr>
          <w:t>VRTK_InteractUse</w:t>
        </w:r>
        <w:r w:rsidRPr="001870A6">
          <w:rPr>
            <w:rFonts w:ascii="Menlo" w:hAnsi="Menlo" w:cs="Menlo"/>
            <w:color w:val="222222"/>
            <w:sz w:val="18"/>
            <w:szCs w:val="18"/>
            <w:rPrChange w:id="285" w:author="Emil Luusua" w:date="2019-03-13T14:15:00Z">
              <w:rPr>
                <w:rFonts w:ascii="Menlo" w:hAnsi="Menlo" w:cs="Menlo"/>
                <w:color w:val="222222"/>
              </w:rPr>
            </w:rPrChange>
          </w:rPr>
          <w:t> currentUsingObject)</w:t>
        </w:r>
        <w:r w:rsidRPr="001870A6">
          <w:rPr>
            <w:rFonts w:ascii="Menlo" w:hAnsi="Menlo" w:cs="Menlo"/>
            <w:sz w:val="18"/>
            <w:szCs w:val="18"/>
            <w:rPrChange w:id="286" w:author="Emil Luusua" w:date="2019-03-13T14:15:00Z">
              <w:rPr>
                <w:rFonts w:ascii="Menlo" w:hAnsi="Menlo" w:cs="Menlo"/>
              </w:rPr>
            </w:rPrChange>
          </w:rPr>
          <w:br/>
        </w:r>
        <w:r w:rsidRPr="001870A6">
          <w:rPr>
            <w:rFonts w:ascii="Menlo" w:hAnsi="Menlo" w:cs="Menlo"/>
            <w:color w:val="222222"/>
            <w:sz w:val="18"/>
            <w:szCs w:val="18"/>
            <w:rPrChange w:id="287" w:author="Emil Luusua" w:date="2019-03-13T14:15:00Z">
              <w:rPr>
                <w:rFonts w:ascii="Menlo" w:hAnsi="Menlo" w:cs="Menlo"/>
                <w:color w:val="222222"/>
              </w:rPr>
            </w:rPrChange>
          </w:rPr>
          <w:t>    {</w:t>
        </w:r>
        <w:r w:rsidRPr="001870A6">
          <w:rPr>
            <w:rFonts w:ascii="Menlo" w:hAnsi="Menlo" w:cs="Menlo"/>
            <w:sz w:val="18"/>
            <w:szCs w:val="18"/>
            <w:rPrChange w:id="288" w:author="Emil Luusua" w:date="2019-03-13T14:15:00Z">
              <w:rPr>
                <w:rFonts w:ascii="Menlo" w:hAnsi="Menlo" w:cs="Menlo"/>
              </w:rPr>
            </w:rPrChange>
          </w:rPr>
          <w:br/>
        </w:r>
        <w:r w:rsidRPr="001870A6">
          <w:rPr>
            <w:rFonts w:ascii="Menlo" w:hAnsi="Menlo" w:cs="Menlo"/>
            <w:color w:val="222222"/>
            <w:sz w:val="18"/>
            <w:szCs w:val="18"/>
            <w:rPrChange w:id="289" w:author="Emil Luusua" w:date="2019-03-13T14:15:00Z">
              <w:rPr>
                <w:rFonts w:ascii="Menlo" w:hAnsi="Menlo" w:cs="Menlo"/>
                <w:color w:val="222222"/>
              </w:rPr>
            </w:rPrChange>
          </w:rPr>
          <w:t>        </w:t>
        </w:r>
        <w:proofErr w:type="spellStart"/>
        <w:r w:rsidRPr="001870A6">
          <w:rPr>
            <w:rFonts w:ascii="Menlo" w:hAnsi="Menlo" w:cs="Menlo"/>
            <w:color w:val="009695"/>
            <w:sz w:val="18"/>
            <w:szCs w:val="18"/>
            <w:rPrChange w:id="290" w:author="Emil Luusua" w:date="2019-03-13T14:15:00Z">
              <w:rPr>
                <w:rFonts w:ascii="Menlo" w:hAnsi="Menlo" w:cs="Menlo"/>
                <w:color w:val="009695"/>
              </w:rPr>
            </w:rPrChange>
          </w:rPr>
          <w:t>base</w:t>
        </w:r>
        <w:r w:rsidRPr="001870A6">
          <w:rPr>
            <w:rFonts w:ascii="Menlo" w:hAnsi="Menlo" w:cs="Menlo"/>
            <w:color w:val="222222"/>
            <w:sz w:val="18"/>
            <w:szCs w:val="18"/>
            <w:rPrChange w:id="291" w:author="Emil Luusua" w:date="2019-03-13T14:15:00Z">
              <w:rPr>
                <w:rFonts w:ascii="Menlo" w:hAnsi="Menlo" w:cs="Menlo"/>
                <w:color w:val="222222"/>
              </w:rPr>
            </w:rPrChange>
          </w:rPr>
          <w:t>.StartUsing</w:t>
        </w:r>
        <w:proofErr w:type="spellEnd"/>
        <w:r w:rsidRPr="001870A6">
          <w:rPr>
            <w:rFonts w:ascii="Menlo" w:hAnsi="Menlo" w:cs="Menlo"/>
            <w:color w:val="222222"/>
            <w:sz w:val="18"/>
            <w:szCs w:val="18"/>
            <w:rPrChange w:id="292" w:author="Emil Luusua" w:date="2019-03-13T14:15:00Z">
              <w:rPr>
                <w:rFonts w:ascii="Menlo" w:hAnsi="Menlo" w:cs="Menlo"/>
                <w:color w:val="222222"/>
              </w:rPr>
            </w:rPrChange>
          </w:rPr>
          <w:t>(</w:t>
        </w:r>
        <w:proofErr w:type="spellStart"/>
        <w:r w:rsidRPr="001870A6">
          <w:rPr>
            <w:rFonts w:ascii="Menlo" w:hAnsi="Menlo" w:cs="Menlo"/>
            <w:color w:val="222222"/>
            <w:sz w:val="18"/>
            <w:szCs w:val="18"/>
            <w:rPrChange w:id="293" w:author="Emil Luusua" w:date="2019-03-13T14:15:00Z">
              <w:rPr>
                <w:rFonts w:ascii="Menlo" w:hAnsi="Menlo" w:cs="Menlo"/>
                <w:color w:val="222222"/>
              </w:rPr>
            </w:rPrChange>
          </w:rPr>
          <w:t>currentUsingObject</w:t>
        </w:r>
        <w:proofErr w:type="spellEnd"/>
        <w:r w:rsidRPr="001870A6">
          <w:rPr>
            <w:rFonts w:ascii="Menlo" w:hAnsi="Menlo" w:cs="Menlo"/>
            <w:color w:val="222222"/>
            <w:sz w:val="18"/>
            <w:szCs w:val="18"/>
            <w:rPrChange w:id="294" w:author="Emil Luusua" w:date="2019-03-13T14:15:00Z">
              <w:rPr>
                <w:rFonts w:ascii="Menlo" w:hAnsi="Menlo" w:cs="Menlo"/>
                <w:color w:val="222222"/>
              </w:rPr>
            </w:rPrChange>
          </w:rPr>
          <w:t>);</w:t>
        </w:r>
        <w:r w:rsidRPr="001870A6">
          <w:rPr>
            <w:rFonts w:ascii="Menlo" w:hAnsi="Menlo" w:cs="Menlo"/>
            <w:sz w:val="18"/>
            <w:szCs w:val="18"/>
            <w:rPrChange w:id="295" w:author="Emil Luusua" w:date="2019-03-13T14:15:00Z">
              <w:rPr>
                <w:rFonts w:ascii="Menlo" w:hAnsi="Menlo" w:cs="Menlo"/>
              </w:rPr>
            </w:rPrChange>
          </w:rPr>
          <w:br/>
        </w:r>
        <w:r w:rsidRPr="001870A6">
          <w:rPr>
            <w:rFonts w:ascii="Menlo" w:hAnsi="Menlo" w:cs="Menlo"/>
            <w:color w:val="222222"/>
            <w:sz w:val="18"/>
            <w:szCs w:val="18"/>
            <w:rPrChange w:id="296" w:author="Emil Luusua" w:date="2019-03-13T14:15:00Z">
              <w:rPr>
                <w:rFonts w:ascii="Menlo" w:hAnsi="Menlo" w:cs="Menlo"/>
                <w:color w:val="222222"/>
              </w:rPr>
            </w:rPrChange>
          </w:rPr>
          <w:t>        </w:t>
        </w:r>
        <w:proofErr w:type="spellStart"/>
        <w:r w:rsidRPr="001870A6">
          <w:rPr>
            <w:rFonts w:ascii="Menlo" w:hAnsi="Menlo" w:cs="Menlo"/>
            <w:color w:val="222222"/>
            <w:sz w:val="18"/>
            <w:szCs w:val="18"/>
            <w:rPrChange w:id="297" w:author="Emil Luusua" w:date="2019-03-13T14:15:00Z">
              <w:rPr>
                <w:rFonts w:ascii="Menlo" w:hAnsi="Menlo" w:cs="Menlo"/>
                <w:color w:val="222222"/>
              </w:rPr>
            </w:rPrChange>
          </w:rPr>
          <w:t>FireProjectile</w:t>
        </w:r>
        <w:proofErr w:type="spellEnd"/>
        <w:r w:rsidRPr="001870A6">
          <w:rPr>
            <w:rFonts w:ascii="Menlo" w:hAnsi="Menlo" w:cs="Menlo"/>
            <w:color w:val="222222"/>
            <w:sz w:val="18"/>
            <w:szCs w:val="18"/>
            <w:rPrChange w:id="298" w:author="Emil Luusua" w:date="2019-03-13T14:15:00Z">
              <w:rPr>
                <w:rFonts w:ascii="Menlo" w:hAnsi="Menlo" w:cs="Menlo"/>
                <w:color w:val="222222"/>
              </w:rPr>
            </w:rPrChange>
          </w:rPr>
          <w:t>();</w:t>
        </w:r>
        <w:r w:rsidRPr="001870A6">
          <w:rPr>
            <w:rFonts w:ascii="Menlo" w:hAnsi="Menlo" w:cs="Menlo"/>
            <w:sz w:val="18"/>
            <w:szCs w:val="18"/>
            <w:rPrChange w:id="299" w:author="Emil Luusua" w:date="2019-03-13T14:15:00Z">
              <w:rPr>
                <w:rFonts w:ascii="Menlo" w:hAnsi="Menlo" w:cs="Menlo"/>
              </w:rPr>
            </w:rPrChange>
          </w:rPr>
          <w:br/>
        </w:r>
        <w:r w:rsidRPr="001870A6">
          <w:rPr>
            <w:rFonts w:ascii="Menlo" w:hAnsi="Menlo" w:cs="Menlo"/>
            <w:color w:val="222222"/>
            <w:sz w:val="18"/>
            <w:szCs w:val="18"/>
            <w:rPrChange w:id="300" w:author="Emil Luusua" w:date="2019-03-13T14:15:00Z">
              <w:rPr>
                <w:rFonts w:ascii="Menlo" w:hAnsi="Menlo" w:cs="Menlo"/>
                <w:color w:val="222222"/>
              </w:rPr>
            </w:rPrChange>
          </w:rPr>
          <w:t>        VRTK.</w:t>
        </w:r>
        <w:r w:rsidRPr="001870A6">
          <w:rPr>
            <w:rFonts w:ascii="Menlo" w:hAnsi="Menlo" w:cs="Menlo"/>
            <w:color w:val="3363A4"/>
            <w:sz w:val="18"/>
            <w:szCs w:val="18"/>
            <w:rPrChange w:id="301" w:author="Emil Luusua" w:date="2019-03-13T14:15:00Z">
              <w:rPr>
                <w:rFonts w:ascii="Menlo" w:hAnsi="Menlo" w:cs="Menlo"/>
                <w:color w:val="3363A4"/>
              </w:rPr>
            </w:rPrChange>
          </w:rPr>
          <w:t>VRTK_ControllerHaptics</w:t>
        </w:r>
        <w:r w:rsidRPr="001870A6">
          <w:rPr>
            <w:rFonts w:ascii="Menlo" w:hAnsi="Menlo" w:cs="Menlo"/>
            <w:color w:val="222222"/>
            <w:sz w:val="18"/>
            <w:szCs w:val="18"/>
            <w:rPrChange w:id="302" w:author="Emil Luusua" w:date="2019-03-13T14:15:00Z">
              <w:rPr>
                <w:rFonts w:ascii="Menlo" w:hAnsi="Menlo" w:cs="Menlo"/>
                <w:color w:val="222222"/>
              </w:rPr>
            </w:rPrChange>
          </w:rPr>
          <w:t>.TriggerHapticPulse(VRTK.</w:t>
        </w:r>
        <w:r w:rsidRPr="001870A6">
          <w:rPr>
            <w:rFonts w:ascii="Menlo" w:hAnsi="Menlo" w:cs="Menlo"/>
            <w:color w:val="3363A4"/>
            <w:sz w:val="18"/>
            <w:szCs w:val="18"/>
            <w:rPrChange w:id="303" w:author="Emil Luusua" w:date="2019-03-13T14:15:00Z">
              <w:rPr>
                <w:rFonts w:ascii="Menlo" w:hAnsi="Menlo" w:cs="Menlo"/>
                <w:color w:val="3363A4"/>
              </w:rPr>
            </w:rPrChange>
          </w:rPr>
          <w:t>VRTK_ControllerReference</w:t>
        </w:r>
        <w:r w:rsidRPr="001870A6">
          <w:rPr>
            <w:rFonts w:ascii="Menlo" w:hAnsi="Menlo" w:cs="Menlo"/>
            <w:color w:val="222222"/>
            <w:sz w:val="18"/>
            <w:szCs w:val="18"/>
            <w:rPrChange w:id="304" w:author="Emil Luusua" w:date="2019-03-13T14:15:00Z">
              <w:rPr>
                <w:rFonts w:ascii="Menlo" w:hAnsi="Menlo" w:cs="Menlo"/>
                <w:color w:val="222222"/>
              </w:rPr>
            </w:rPrChange>
          </w:rPr>
          <w:t>.GetControllerReference(controllerEvents.gameObject), </w:t>
        </w:r>
      </w:ins>
    </w:p>
    <w:p w:rsidR="001870A6" w:rsidRPr="001870A6" w:rsidDel="001870A6" w:rsidRDefault="001870A6" w:rsidP="001870A6">
      <w:pPr>
        <w:ind w:firstLine="720"/>
        <w:rPr>
          <w:ins w:id="305" w:author="Lin Feng (Dr)" w:date="2019-03-11T09:41:00Z"/>
          <w:del w:id="306" w:author="Emil Luusua" w:date="2019-03-13T14:15:00Z"/>
          <w:rFonts w:ascii="Menlo" w:hAnsi="Menlo" w:cs="Menlo"/>
          <w:color w:val="222222"/>
          <w:sz w:val="18"/>
          <w:szCs w:val="18"/>
          <w:rPrChange w:id="307" w:author="Emil Luusua" w:date="2019-03-13T14:16:00Z">
            <w:rPr>
              <w:ins w:id="308" w:author="Lin Feng (Dr)" w:date="2019-03-11T09:41:00Z"/>
              <w:del w:id="309" w:author="Emil Luusua" w:date="2019-03-13T14:15:00Z"/>
              <w:sz w:val="40"/>
              <w:szCs w:val="40"/>
            </w:rPr>
          </w:rPrChange>
        </w:rPr>
        <w:pPrChange w:id="310" w:author="Emil Luusua" w:date="2019-03-13T14:16:00Z">
          <w:pPr>
            <w:spacing w:after="120"/>
            <w:jc w:val="both"/>
          </w:pPr>
        </w:pPrChange>
      </w:pPr>
      <w:ins w:id="311" w:author="Emil Luusua" w:date="2019-03-13T14:16:00Z">
        <w:r>
          <w:rPr>
            <w:rFonts w:ascii="Menlo" w:hAnsi="Menlo" w:cs="Menlo"/>
            <w:color w:val="DB7100"/>
            <w:sz w:val="18"/>
            <w:szCs w:val="18"/>
          </w:rPr>
          <w:t xml:space="preserve">      </w:t>
        </w:r>
        <w:r w:rsidRPr="00876EDF">
          <w:rPr>
            <w:rFonts w:ascii="Menlo" w:hAnsi="Menlo" w:cs="Menlo"/>
            <w:color w:val="DB7100"/>
            <w:sz w:val="18"/>
            <w:szCs w:val="18"/>
          </w:rPr>
          <w:t>0.63f</w:t>
        </w:r>
        <w:r w:rsidRPr="00876EDF">
          <w:rPr>
            <w:rFonts w:ascii="Menlo" w:hAnsi="Menlo" w:cs="Menlo"/>
            <w:color w:val="222222"/>
            <w:sz w:val="18"/>
            <w:szCs w:val="18"/>
          </w:rPr>
          <w:t>, </w:t>
        </w:r>
        <w:r w:rsidRPr="00876EDF">
          <w:rPr>
            <w:rFonts w:ascii="Menlo" w:hAnsi="Menlo" w:cs="Menlo"/>
            <w:color w:val="DB7100"/>
            <w:sz w:val="18"/>
            <w:szCs w:val="18"/>
          </w:rPr>
          <w:t>0.2f</w:t>
        </w:r>
        <w:r w:rsidRPr="00876EDF">
          <w:rPr>
            <w:rFonts w:ascii="Menlo" w:hAnsi="Menlo" w:cs="Menlo"/>
            <w:color w:val="222222"/>
            <w:sz w:val="18"/>
            <w:szCs w:val="18"/>
          </w:rPr>
          <w:t>, </w:t>
        </w:r>
        <w:r w:rsidRPr="00876EDF">
          <w:rPr>
            <w:rFonts w:ascii="Menlo" w:hAnsi="Menlo" w:cs="Menlo"/>
            <w:color w:val="DB7100"/>
            <w:sz w:val="18"/>
            <w:szCs w:val="18"/>
          </w:rPr>
          <w:t>0.01f</w:t>
        </w:r>
        <w:r w:rsidRPr="00876EDF">
          <w:rPr>
            <w:rFonts w:ascii="Menlo" w:hAnsi="Menlo" w:cs="Menlo"/>
            <w:color w:val="222222"/>
            <w:sz w:val="18"/>
            <w:szCs w:val="18"/>
          </w:rPr>
          <w:t>);</w:t>
        </w:r>
        <w:r w:rsidRPr="001870A6">
          <w:rPr>
            <w:rFonts w:ascii="Menlo" w:hAnsi="Menlo" w:cs="Menlo"/>
            <w:sz w:val="18"/>
            <w:szCs w:val="18"/>
          </w:rPr>
          <w:t xml:space="preserve"> </w:t>
        </w:r>
      </w:ins>
      <w:ins w:id="312" w:author="Emil Luusua" w:date="2019-03-13T14:15:00Z">
        <w:r w:rsidRPr="001870A6">
          <w:rPr>
            <w:rFonts w:ascii="Menlo" w:hAnsi="Menlo" w:cs="Menlo"/>
            <w:sz w:val="18"/>
            <w:szCs w:val="18"/>
            <w:rPrChange w:id="313" w:author="Emil Luusua" w:date="2019-03-13T14:15:00Z">
              <w:rPr>
                <w:rFonts w:ascii="Menlo" w:hAnsi="Menlo" w:cs="Menlo"/>
              </w:rPr>
            </w:rPrChange>
          </w:rPr>
          <w:br/>
        </w:r>
        <w:r w:rsidRPr="001870A6">
          <w:rPr>
            <w:rFonts w:ascii="Menlo" w:hAnsi="Menlo" w:cs="Menlo"/>
            <w:color w:val="222222"/>
            <w:sz w:val="18"/>
            <w:szCs w:val="18"/>
            <w:rPrChange w:id="314" w:author="Emil Luusua" w:date="2019-03-13T14:15:00Z">
              <w:rPr>
                <w:rFonts w:ascii="Menlo" w:hAnsi="Menlo" w:cs="Menlo"/>
                <w:color w:val="222222"/>
              </w:rPr>
            </w:rPrChange>
          </w:rPr>
          <w:t>       </w:t>
        </w:r>
        <w:r w:rsidRPr="001870A6">
          <w:rPr>
            <w:rFonts w:ascii="Menlo" w:hAnsi="Menlo" w:cs="Menlo"/>
            <w:sz w:val="18"/>
            <w:szCs w:val="18"/>
            <w:rPrChange w:id="315" w:author="Emil Luusua" w:date="2019-03-13T14:15:00Z">
              <w:rPr>
                <w:rFonts w:ascii="Menlo" w:hAnsi="Menlo" w:cs="Menlo"/>
              </w:rPr>
            </w:rPrChange>
          </w:rPr>
          <w:br/>
        </w:r>
        <w:r w:rsidRPr="001870A6">
          <w:rPr>
            <w:rFonts w:ascii="Menlo" w:hAnsi="Menlo" w:cs="Menlo"/>
            <w:color w:val="222222"/>
            <w:sz w:val="18"/>
            <w:szCs w:val="18"/>
            <w:rPrChange w:id="316" w:author="Emil Luusua" w:date="2019-03-13T14:15:00Z">
              <w:rPr>
                <w:rFonts w:ascii="Menlo" w:hAnsi="Menlo" w:cs="Menlo"/>
                <w:color w:val="222222"/>
              </w:rPr>
            </w:rPrChange>
          </w:rPr>
          <w:t>  </w:t>
        </w:r>
        <w:proofErr w:type="gramStart"/>
        <w:r w:rsidRPr="001870A6">
          <w:rPr>
            <w:rFonts w:ascii="Menlo" w:hAnsi="Menlo" w:cs="Menlo"/>
            <w:color w:val="222222"/>
            <w:sz w:val="18"/>
            <w:szCs w:val="18"/>
            <w:rPrChange w:id="317" w:author="Emil Luusua" w:date="2019-03-13T14:15:00Z">
              <w:rPr>
                <w:rFonts w:ascii="Menlo" w:hAnsi="Menlo" w:cs="Menlo"/>
                <w:color w:val="222222"/>
              </w:rPr>
            </w:rPrChange>
          </w:rPr>
          <w:t>  }</w:t>
        </w:r>
        <w:proofErr w:type="gramEnd"/>
        <w:r w:rsidRPr="001870A6">
          <w:rPr>
            <w:rFonts w:ascii="Menlo" w:hAnsi="Menlo" w:cs="Menlo"/>
            <w:sz w:val="18"/>
            <w:szCs w:val="18"/>
            <w:rPrChange w:id="318" w:author="Emil Luusua" w:date="2019-03-13T14:15:00Z">
              <w:rPr>
                <w:rFonts w:ascii="Menlo" w:hAnsi="Menlo" w:cs="Menlo"/>
              </w:rPr>
            </w:rPrChange>
          </w:rPr>
          <w:br/>
        </w:r>
        <w:r w:rsidRPr="001870A6">
          <w:rPr>
            <w:rFonts w:ascii="Menlo" w:hAnsi="Menlo" w:cs="Menlo"/>
            <w:sz w:val="18"/>
            <w:szCs w:val="18"/>
            <w:rPrChange w:id="319" w:author="Emil Luusua" w:date="2019-03-13T14:15:00Z">
              <w:rPr>
                <w:rFonts w:ascii="Menlo" w:hAnsi="Menlo" w:cs="Menlo"/>
              </w:rPr>
            </w:rPrChange>
          </w:rPr>
          <w:br/>
        </w:r>
        <w:r w:rsidRPr="001870A6">
          <w:rPr>
            <w:rFonts w:ascii="Menlo" w:hAnsi="Menlo" w:cs="Menlo"/>
            <w:color w:val="222222"/>
            <w:sz w:val="18"/>
            <w:szCs w:val="18"/>
            <w:rPrChange w:id="320" w:author="Emil Luusua" w:date="2019-03-13T14:15:00Z">
              <w:rPr>
                <w:rFonts w:ascii="Menlo" w:hAnsi="Menlo" w:cs="Menlo"/>
                <w:color w:val="222222"/>
              </w:rPr>
            </w:rPrChange>
          </w:rPr>
          <w:t>    </w:t>
        </w:r>
        <w:r w:rsidRPr="001870A6">
          <w:rPr>
            <w:rFonts w:ascii="Menlo" w:hAnsi="Menlo" w:cs="Menlo"/>
            <w:color w:val="009695"/>
            <w:sz w:val="18"/>
            <w:szCs w:val="18"/>
            <w:rPrChange w:id="321" w:author="Emil Luusua" w:date="2019-03-13T14:15:00Z">
              <w:rPr>
                <w:rFonts w:ascii="Menlo" w:hAnsi="Menlo" w:cs="Menlo"/>
                <w:color w:val="009695"/>
              </w:rPr>
            </w:rPrChange>
          </w:rPr>
          <w:t>void</w:t>
        </w:r>
        <w:r w:rsidRPr="001870A6">
          <w:rPr>
            <w:rFonts w:ascii="Menlo" w:hAnsi="Menlo" w:cs="Menlo"/>
            <w:color w:val="222222"/>
            <w:sz w:val="18"/>
            <w:szCs w:val="18"/>
            <w:rPrChange w:id="322" w:author="Emil Luusua" w:date="2019-03-13T14:15:00Z">
              <w:rPr>
                <w:rFonts w:ascii="Menlo" w:hAnsi="Menlo" w:cs="Menlo"/>
                <w:color w:val="222222"/>
              </w:rPr>
            </w:rPrChange>
          </w:rPr>
          <w:t> </w:t>
        </w:r>
        <w:proofErr w:type="spellStart"/>
        <w:r w:rsidRPr="001870A6">
          <w:rPr>
            <w:rFonts w:ascii="Menlo" w:hAnsi="Menlo" w:cs="Menlo"/>
            <w:color w:val="222222"/>
            <w:sz w:val="18"/>
            <w:szCs w:val="18"/>
            <w:rPrChange w:id="323" w:author="Emil Luusua" w:date="2019-03-13T14:15:00Z">
              <w:rPr>
                <w:rFonts w:ascii="Menlo" w:hAnsi="Menlo" w:cs="Menlo"/>
                <w:color w:val="222222"/>
              </w:rPr>
            </w:rPrChange>
          </w:rPr>
          <w:t>FireProjectile</w:t>
        </w:r>
        <w:proofErr w:type="spellEnd"/>
        <w:r w:rsidRPr="001870A6">
          <w:rPr>
            <w:rFonts w:ascii="Menlo" w:hAnsi="Menlo" w:cs="Menlo"/>
            <w:color w:val="222222"/>
            <w:sz w:val="18"/>
            <w:szCs w:val="18"/>
            <w:rPrChange w:id="324" w:author="Emil Luusua" w:date="2019-03-13T14:15:00Z">
              <w:rPr>
                <w:rFonts w:ascii="Menlo" w:hAnsi="Menlo" w:cs="Menlo"/>
                <w:color w:val="222222"/>
              </w:rPr>
            </w:rPrChange>
          </w:rPr>
          <w:t>()</w:t>
        </w:r>
        <w:r w:rsidRPr="001870A6">
          <w:rPr>
            <w:rFonts w:ascii="Menlo" w:hAnsi="Menlo" w:cs="Menlo"/>
            <w:sz w:val="18"/>
            <w:szCs w:val="18"/>
            <w:rPrChange w:id="325" w:author="Emil Luusua" w:date="2019-03-13T14:15:00Z">
              <w:rPr>
                <w:rFonts w:ascii="Menlo" w:hAnsi="Menlo" w:cs="Menlo"/>
              </w:rPr>
            </w:rPrChange>
          </w:rPr>
          <w:br/>
        </w:r>
        <w:r w:rsidRPr="001870A6">
          <w:rPr>
            <w:rFonts w:ascii="Menlo" w:hAnsi="Menlo" w:cs="Menlo"/>
            <w:color w:val="222222"/>
            <w:sz w:val="18"/>
            <w:szCs w:val="18"/>
            <w:rPrChange w:id="326" w:author="Emil Luusua" w:date="2019-03-13T14:15:00Z">
              <w:rPr>
                <w:rFonts w:ascii="Menlo" w:hAnsi="Menlo" w:cs="Menlo"/>
                <w:color w:val="222222"/>
              </w:rPr>
            </w:rPrChange>
          </w:rPr>
          <w:t>    {</w:t>
        </w:r>
        <w:r w:rsidRPr="001870A6">
          <w:rPr>
            <w:rFonts w:ascii="Menlo" w:hAnsi="Menlo" w:cs="Menlo"/>
            <w:sz w:val="18"/>
            <w:szCs w:val="18"/>
            <w:rPrChange w:id="327" w:author="Emil Luusua" w:date="2019-03-13T14:15:00Z">
              <w:rPr>
                <w:rFonts w:ascii="Menlo" w:hAnsi="Menlo" w:cs="Menlo"/>
              </w:rPr>
            </w:rPrChange>
          </w:rPr>
          <w:br/>
        </w:r>
        <w:r w:rsidRPr="001870A6">
          <w:rPr>
            <w:rFonts w:ascii="Menlo" w:hAnsi="Menlo" w:cs="Menlo"/>
            <w:color w:val="222222"/>
            <w:sz w:val="18"/>
            <w:szCs w:val="18"/>
            <w:rPrChange w:id="328" w:author="Emil Luusua" w:date="2019-03-13T14:15:00Z">
              <w:rPr>
                <w:rFonts w:ascii="Menlo" w:hAnsi="Menlo" w:cs="Menlo"/>
                <w:color w:val="222222"/>
              </w:rPr>
            </w:rPrChange>
          </w:rPr>
          <w:t>        </w:t>
        </w:r>
        <w:proofErr w:type="spellStart"/>
        <w:r w:rsidRPr="001870A6">
          <w:rPr>
            <w:rFonts w:ascii="Menlo" w:hAnsi="Menlo" w:cs="Menlo"/>
            <w:color w:val="3363A4"/>
            <w:sz w:val="18"/>
            <w:szCs w:val="18"/>
            <w:rPrChange w:id="329" w:author="Emil Luusua" w:date="2019-03-13T14:15:00Z">
              <w:rPr>
                <w:rFonts w:ascii="Menlo" w:hAnsi="Menlo" w:cs="Menlo"/>
                <w:color w:val="3363A4"/>
              </w:rPr>
            </w:rPrChange>
          </w:rPr>
          <w:t>Rigidbody</w:t>
        </w:r>
        <w:proofErr w:type="spellEnd"/>
        <w:r w:rsidRPr="001870A6">
          <w:rPr>
            <w:rFonts w:ascii="Menlo" w:hAnsi="Menlo" w:cs="Menlo"/>
            <w:color w:val="222222"/>
            <w:sz w:val="18"/>
            <w:szCs w:val="18"/>
            <w:rPrChange w:id="330" w:author="Emil Luusua" w:date="2019-03-13T14:15:00Z">
              <w:rPr>
                <w:rFonts w:ascii="Menlo" w:hAnsi="Menlo" w:cs="Menlo"/>
                <w:color w:val="222222"/>
              </w:rPr>
            </w:rPrChange>
          </w:rPr>
          <w:t> fireball;</w:t>
        </w:r>
        <w:r w:rsidRPr="001870A6">
          <w:rPr>
            <w:rFonts w:ascii="Menlo" w:hAnsi="Menlo" w:cs="Menlo"/>
            <w:sz w:val="18"/>
            <w:szCs w:val="18"/>
            <w:rPrChange w:id="331" w:author="Emil Luusua" w:date="2019-03-13T14:15:00Z">
              <w:rPr>
                <w:rFonts w:ascii="Menlo" w:hAnsi="Menlo" w:cs="Menlo"/>
              </w:rPr>
            </w:rPrChange>
          </w:rPr>
          <w:br/>
        </w:r>
        <w:r w:rsidRPr="001870A6">
          <w:rPr>
            <w:rFonts w:ascii="Menlo" w:hAnsi="Menlo" w:cs="Menlo"/>
            <w:color w:val="222222"/>
            <w:sz w:val="18"/>
            <w:szCs w:val="18"/>
            <w:rPrChange w:id="332" w:author="Emil Luusua" w:date="2019-03-13T14:15:00Z">
              <w:rPr>
                <w:rFonts w:ascii="Menlo" w:hAnsi="Menlo" w:cs="Menlo"/>
                <w:color w:val="222222"/>
              </w:rPr>
            </w:rPrChange>
          </w:rPr>
          <w:t>        fireball = Instantiate(projectile, </w:t>
        </w:r>
        <w:proofErr w:type="spellStart"/>
        <w:r w:rsidRPr="001870A6">
          <w:rPr>
            <w:rFonts w:ascii="Menlo" w:hAnsi="Menlo" w:cs="Menlo"/>
            <w:color w:val="222222"/>
            <w:sz w:val="18"/>
            <w:szCs w:val="18"/>
            <w:rPrChange w:id="333" w:author="Emil Luusua" w:date="2019-03-13T14:15:00Z">
              <w:rPr>
                <w:rFonts w:ascii="Menlo" w:hAnsi="Menlo" w:cs="Menlo"/>
                <w:color w:val="222222"/>
              </w:rPr>
            </w:rPrChange>
          </w:rPr>
          <w:t>spawnpoint.position</w:t>
        </w:r>
        <w:proofErr w:type="spellEnd"/>
        <w:r w:rsidRPr="001870A6">
          <w:rPr>
            <w:rFonts w:ascii="Menlo" w:hAnsi="Menlo" w:cs="Menlo"/>
            <w:color w:val="222222"/>
            <w:sz w:val="18"/>
            <w:szCs w:val="18"/>
            <w:rPrChange w:id="334" w:author="Emil Luusua" w:date="2019-03-13T14:15:00Z">
              <w:rPr>
                <w:rFonts w:ascii="Menlo" w:hAnsi="Menlo" w:cs="Menlo"/>
                <w:color w:val="222222"/>
              </w:rPr>
            </w:rPrChange>
          </w:rPr>
          <w:t>,</w:t>
        </w:r>
        <w:r w:rsidRPr="001870A6">
          <w:rPr>
            <w:rFonts w:ascii="Menlo" w:hAnsi="Menlo" w:cs="Menlo"/>
            <w:sz w:val="18"/>
            <w:szCs w:val="18"/>
            <w:rPrChange w:id="335" w:author="Emil Luusua" w:date="2019-03-13T14:15:00Z">
              <w:rPr>
                <w:rFonts w:ascii="Menlo" w:hAnsi="Menlo" w:cs="Menlo"/>
              </w:rPr>
            </w:rPrChange>
          </w:rPr>
          <w:br/>
        </w:r>
        <w:r w:rsidRPr="001870A6">
          <w:rPr>
            <w:rFonts w:ascii="Menlo" w:hAnsi="Menlo" w:cs="Menlo"/>
            <w:color w:val="222222"/>
            <w:sz w:val="18"/>
            <w:szCs w:val="18"/>
            <w:rPrChange w:id="336" w:author="Emil Luusua" w:date="2019-03-13T14:15:00Z">
              <w:rPr>
                <w:rFonts w:ascii="Menlo" w:hAnsi="Menlo" w:cs="Menlo"/>
                <w:color w:val="222222"/>
              </w:rPr>
            </w:rPrChange>
          </w:rPr>
          <w:t>            </w:t>
        </w:r>
        <w:proofErr w:type="spellStart"/>
        <w:r w:rsidRPr="001870A6">
          <w:rPr>
            <w:rFonts w:ascii="Menlo" w:hAnsi="Menlo" w:cs="Menlo"/>
            <w:color w:val="222222"/>
            <w:sz w:val="18"/>
            <w:szCs w:val="18"/>
            <w:rPrChange w:id="337" w:author="Emil Luusua" w:date="2019-03-13T14:15:00Z">
              <w:rPr>
                <w:rFonts w:ascii="Menlo" w:hAnsi="Menlo" w:cs="Menlo"/>
                <w:color w:val="222222"/>
              </w:rPr>
            </w:rPrChange>
          </w:rPr>
          <w:t>spawnpoint.rotation</w:t>
        </w:r>
        <w:proofErr w:type="spellEnd"/>
        <w:r w:rsidRPr="001870A6">
          <w:rPr>
            <w:rFonts w:ascii="Menlo" w:hAnsi="Menlo" w:cs="Menlo"/>
            <w:color w:val="222222"/>
            <w:sz w:val="18"/>
            <w:szCs w:val="18"/>
            <w:rPrChange w:id="338" w:author="Emil Luusua" w:date="2019-03-13T14:15:00Z">
              <w:rPr>
                <w:rFonts w:ascii="Menlo" w:hAnsi="Menlo" w:cs="Menlo"/>
                <w:color w:val="222222"/>
              </w:rPr>
            </w:rPrChange>
          </w:rPr>
          <w:t>);</w:t>
        </w:r>
        <w:r w:rsidRPr="001870A6">
          <w:rPr>
            <w:rFonts w:ascii="Menlo" w:hAnsi="Menlo" w:cs="Menlo"/>
            <w:sz w:val="18"/>
            <w:szCs w:val="18"/>
            <w:rPrChange w:id="339" w:author="Emil Luusua" w:date="2019-03-13T14:15:00Z">
              <w:rPr>
                <w:rFonts w:ascii="Menlo" w:hAnsi="Menlo" w:cs="Menlo"/>
              </w:rPr>
            </w:rPrChange>
          </w:rPr>
          <w:br/>
        </w:r>
        <w:r w:rsidRPr="001870A6">
          <w:rPr>
            <w:rFonts w:ascii="Menlo" w:hAnsi="Menlo" w:cs="Menlo"/>
            <w:color w:val="222222"/>
            <w:sz w:val="18"/>
            <w:szCs w:val="18"/>
            <w:rPrChange w:id="340" w:author="Emil Luusua" w:date="2019-03-13T14:15:00Z">
              <w:rPr>
                <w:rFonts w:ascii="Menlo" w:hAnsi="Menlo" w:cs="Menlo"/>
                <w:color w:val="222222"/>
              </w:rPr>
            </w:rPrChange>
          </w:rPr>
          <w:t>        fireball.velocity = spawnpoint.TransformDirection(</w:t>
        </w:r>
        <w:r w:rsidRPr="001870A6">
          <w:rPr>
            <w:rFonts w:ascii="Menlo" w:hAnsi="Menlo" w:cs="Menlo"/>
            <w:color w:val="3363A4"/>
            <w:sz w:val="18"/>
            <w:szCs w:val="18"/>
            <w:rPrChange w:id="341" w:author="Emil Luusua" w:date="2019-03-13T14:15:00Z">
              <w:rPr>
                <w:rFonts w:ascii="Menlo" w:hAnsi="Menlo" w:cs="Menlo"/>
                <w:color w:val="3363A4"/>
              </w:rPr>
            </w:rPrChange>
          </w:rPr>
          <w:t>Vector3</w:t>
        </w:r>
        <w:r w:rsidRPr="001870A6">
          <w:rPr>
            <w:rFonts w:ascii="Menlo" w:hAnsi="Menlo" w:cs="Menlo"/>
            <w:color w:val="222222"/>
            <w:sz w:val="18"/>
            <w:szCs w:val="18"/>
            <w:rPrChange w:id="342" w:author="Emil Luusua" w:date="2019-03-13T14:15:00Z">
              <w:rPr>
                <w:rFonts w:ascii="Menlo" w:hAnsi="Menlo" w:cs="Menlo"/>
                <w:color w:val="222222"/>
              </w:rPr>
            </w:rPrChange>
          </w:rPr>
          <w:t>.up * speed);</w:t>
        </w:r>
        <w:r w:rsidRPr="001870A6">
          <w:rPr>
            <w:rFonts w:ascii="Menlo" w:hAnsi="Menlo" w:cs="Menlo"/>
            <w:sz w:val="18"/>
            <w:szCs w:val="18"/>
            <w:rPrChange w:id="343" w:author="Emil Luusua" w:date="2019-03-13T14:15:00Z">
              <w:rPr>
                <w:rFonts w:ascii="Menlo" w:hAnsi="Menlo" w:cs="Menlo"/>
              </w:rPr>
            </w:rPrChange>
          </w:rPr>
          <w:br/>
        </w:r>
        <w:r w:rsidRPr="001870A6">
          <w:rPr>
            <w:rFonts w:ascii="Menlo" w:hAnsi="Menlo" w:cs="Menlo"/>
            <w:color w:val="222222"/>
            <w:sz w:val="18"/>
            <w:szCs w:val="18"/>
            <w:rPrChange w:id="344" w:author="Emil Luusua" w:date="2019-03-13T14:15:00Z">
              <w:rPr>
                <w:rFonts w:ascii="Menlo" w:hAnsi="Menlo" w:cs="Menlo"/>
                <w:color w:val="222222"/>
              </w:rPr>
            </w:rPrChange>
          </w:rPr>
          <w:t>        </w:t>
        </w:r>
        <w:proofErr w:type="spellStart"/>
        <w:r w:rsidRPr="001870A6">
          <w:rPr>
            <w:rFonts w:ascii="Menlo" w:hAnsi="Menlo" w:cs="Menlo"/>
            <w:color w:val="222222"/>
            <w:sz w:val="18"/>
            <w:szCs w:val="18"/>
            <w:rPrChange w:id="345" w:author="Emil Luusua" w:date="2019-03-13T14:15:00Z">
              <w:rPr>
                <w:rFonts w:ascii="Menlo" w:hAnsi="Menlo" w:cs="Menlo"/>
                <w:color w:val="222222"/>
              </w:rPr>
            </w:rPrChange>
          </w:rPr>
          <w:t>shootAudio.Play</w:t>
        </w:r>
        <w:proofErr w:type="spellEnd"/>
        <w:r w:rsidRPr="001870A6">
          <w:rPr>
            <w:rFonts w:ascii="Menlo" w:hAnsi="Menlo" w:cs="Menlo"/>
            <w:color w:val="222222"/>
            <w:sz w:val="18"/>
            <w:szCs w:val="18"/>
            <w:rPrChange w:id="346" w:author="Emil Luusua" w:date="2019-03-13T14:15:00Z">
              <w:rPr>
                <w:rFonts w:ascii="Menlo" w:hAnsi="Menlo" w:cs="Menlo"/>
                <w:color w:val="222222"/>
              </w:rPr>
            </w:rPrChange>
          </w:rPr>
          <w:t>();</w:t>
        </w:r>
        <w:r w:rsidRPr="001870A6">
          <w:rPr>
            <w:rFonts w:ascii="Menlo" w:hAnsi="Menlo" w:cs="Menlo"/>
            <w:sz w:val="18"/>
            <w:szCs w:val="18"/>
            <w:rPrChange w:id="347" w:author="Emil Luusua" w:date="2019-03-13T14:15:00Z">
              <w:rPr>
                <w:rFonts w:ascii="Menlo" w:hAnsi="Menlo" w:cs="Menlo"/>
              </w:rPr>
            </w:rPrChange>
          </w:rPr>
          <w:br/>
        </w:r>
        <w:r w:rsidRPr="001870A6">
          <w:rPr>
            <w:rFonts w:ascii="Menlo" w:hAnsi="Menlo" w:cs="Menlo"/>
            <w:color w:val="222222"/>
            <w:sz w:val="18"/>
            <w:szCs w:val="18"/>
            <w:rPrChange w:id="348" w:author="Emil Luusua" w:date="2019-03-13T14:15:00Z">
              <w:rPr>
                <w:rFonts w:ascii="Menlo" w:hAnsi="Menlo" w:cs="Menlo"/>
                <w:color w:val="222222"/>
              </w:rPr>
            </w:rPrChange>
          </w:rPr>
          <w:t>    }</w:t>
        </w:r>
        <w:r w:rsidRPr="001870A6">
          <w:rPr>
            <w:rFonts w:ascii="Menlo" w:hAnsi="Menlo" w:cs="Menlo"/>
            <w:sz w:val="18"/>
            <w:szCs w:val="18"/>
            <w:rPrChange w:id="349" w:author="Emil Luusua" w:date="2019-03-13T14:15:00Z">
              <w:rPr>
                <w:rFonts w:ascii="Menlo" w:hAnsi="Menlo" w:cs="Menlo"/>
              </w:rPr>
            </w:rPrChange>
          </w:rPr>
          <w:br/>
        </w:r>
        <w:r w:rsidRPr="001870A6">
          <w:rPr>
            <w:rFonts w:ascii="Menlo" w:hAnsi="Menlo" w:cs="Menlo"/>
            <w:color w:val="222222"/>
            <w:sz w:val="18"/>
            <w:szCs w:val="18"/>
            <w:rPrChange w:id="350" w:author="Emil Luusua" w:date="2019-03-13T14:15:00Z">
              <w:rPr>
                <w:rFonts w:ascii="Menlo" w:hAnsi="Menlo" w:cs="Menlo"/>
                <w:color w:val="222222"/>
              </w:rPr>
            </w:rPrChange>
          </w:rPr>
          <w:t>}</w:t>
        </w:r>
      </w:ins>
    </w:p>
    <w:p w:rsidR="004177E5" w:rsidRPr="00620AD8" w:rsidDel="001870A6" w:rsidRDefault="004177E5" w:rsidP="001870A6">
      <w:pPr>
        <w:spacing w:after="120"/>
        <w:ind w:firstLine="720"/>
        <w:jc w:val="both"/>
        <w:rPr>
          <w:ins w:id="351" w:author="Lin Feng (Dr)" w:date="2019-03-11T09:41:00Z"/>
          <w:del w:id="352" w:author="Emil Luusua" w:date="2019-03-13T14:15:00Z"/>
          <w:sz w:val="40"/>
          <w:szCs w:val="40"/>
        </w:rPr>
        <w:pPrChange w:id="353" w:author="Emil Luusua" w:date="2019-03-13T14:16:00Z">
          <w:pPr>
            <w:spacing w:after="120"/>
            <w:jc w:val="both"/>
          </w:pPr>
        </w:pPrChange>
      </w:pPr>
      <w:ins w:id="354" w:author="Lin Feng (Dr)" w:date="2019-03-11T09:41:00Z">
        <w:del w:id="355" w:author="Emil Luusua" w:date="2019-03-13T14:15:00Z">
          <w:r w:rsidDel="001870A6">
            <w:rPr>
              <w:sz w:val="40"/>
              <w:szCs w:val="40"/>
            </w:rPr>
            <w:delText>[Insert illustrations and scripts]</w:delText>
          </w:r>
        </w:del>
      </w:ins>
    </w:p>
    <w:p w:rsidR="00620AD8" w:rsidRPr="0055123A" w:rsidRDefault="004177E5" w:rsidP="004B6530">
      <w:pPr>
        <w:spacing w:after="120"/>
        <w:jc w:val="both"/>
        <w:rPr>
          <w:b/>
          <w:sz w:val="40"/>
          <w:szCs w:val="40"/>
        </w:rPr>
        <w:pPrChange w:id="356" w:author="Emil Luusua" w:date="2019-03-13T19:01:00Z">
          <w:pPr>
            <w:spacing w:after="120"/>
            <w:jc w:val="both"/>
          </w:pPr>
        </w:pPrChange>
      </w:pPr>
      <w:ins w:id="357" w:author="Lin Feng (Dr)" w:date="2019-03-11T09:41:00Z">
        <w:r>
          <w:rPr>
            <w:b/>
            <w:sz w:val="40"/>
            <w:szCs w:val="40"/>
          </w:rPr>
          <w:br w:type="page"/>
        </w:r>
      </w:ins>
      <w:r w:rsidR="00620AD8">
        <w:rPr>
          <w:b/>
          <w:sz w:val="40"/>
          <w:szCs w:val="40"/>
        </w:rPr>
        <w:lastRenderedPageBreak/>
        <w:t>Enemies</w:t>
      </w:r>
    </w:p>
    <w:p w:rsidR="00620AD8" w:rsidRDefault="00620AD8" w:rsidP="00620AD8">
      <w:pPr>
        <w:spacing w:after="120"/>
        <w:jc w:val="both"/>
        <w:rPr>
          <w:ins w:id="358" w:author="Lin Feng (Dr)" w:date="2019-03-11T09:41:00Z"/>
          <w:sz w:val="40"/>
          <w:szCs w:val="40"/>
        </w:rPr>
      </w:pPr>
      <w:r w:rsidRPr="00620AD8">
        <w:rPr>
          <w:sz w:val="40"/>
          <w:szCs w:val="40"/>
        </w:rPr>
        <w:t>Enemies are animated with their behaviors through Unity’s Animator to easily tie them with script variables. This allows smooth transitions between animations as different events occurs, such as their health reaching zero resulting in a death animation regardless of what the enemy was doing previously.</w:t>
      </w:r>
      <w:r>
        <w:rPr>
          <w:sz w:val="40"/>
          <w:szCs w:val="40"/>
        </w:rPr>
        <w:t xml:space="preserve"> </w:t>
      </w:r>
      <w:r w:rsidRPr="00620AD8">
        <w:rPr>
          <w:sz w:val="40"/>
          <w:szCs w:val="40"/>
        </w:rPr>
        <w:t>The following enemy types have been implemented:</w:t>
      </w:r>
    </w:p>
    <w:p w:rsidR="004177E5" w:rsidDel="003B73BE" w:rsidRDefault="004177E5" w:rsidP="00620AD8">
      <w:pPr>
        <w:spacing w:after="120"/>
        <w:jc w:val="both"/>
        <w:rPr>
          <w:del w:id="359" w:author="Emil Luusua" w:date="2019-03-13T14:26:00Z"/>
          <w:sz w:val="40"/>
          <w:szCs w:val="40"/>
        </w:rPr>
      </w:pPr>
    </w:p>
    <w:p w:rsidR="003B73BE" w:rsidRDefault="003B73BE" w:rsidP="004177E5">
      <w:pPr>
        <w:spacing w:after="120"/>
        <w:jc w:val="both"/>
        <w:rPr>
          <w:ins w:id="360" w:author="Emil Luusua" w:date="2019-03-13T18:40:00Z"/>
          <w:sz w:val="40"/>
          <w:szCs w:val="40"/>
        </w:rPr>
      </w:pPr>
    </w:p>
    <w:p w:rsidR="003B73BE" w:rsidRDefault="003B73BE" w:rsidP="003B73BE">
      <w:pPr>
        <w:rPr>
          <w:ins w:id="361" w:author="Emil Luusua" w:date="2019-03-13T18:40:00Z"/>
        </w:rPr>
      </w:pPr>
      <w:ins w:id="362" w:author="Emil Luusua" w:date="2019-03-13T18:40:00Z">
        <w:r>
          <w:rPr>
            <w:noProof/>
            <w:sz w:val="40"/>
            <w:szCs w:val="40"/>
          </w:rPr>
          <w:drawing>
            <wp:inline distT="0" distB="0" distL="0" distR="0" wp14:anchorId="0D5BFD09" wp14:editId="1D06EC88">
              <wp:extent cx="6585626" cy="3489603"/>
              <wp:effectExtent l="0" t="0" r="571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03-13 at 14.23.38.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94440" cy="3494273"/>
                      </a:xfrm>
                      <a:prstGeom prst="rect">
                        <a:avLst/>
                      </a:prstGeom>
                    </pic:spPr>
                  </pic:pic>
                </a:graphicData>
              </a:graphic>
            </wp:inline>
          </w:drawing>
        </w:r>
        <w:r w:rsidRPr="001731DE">
          <w:t xml:space="preserve"> </w:t>
        </w:r>
      </w:ins>
    </w:p>
    <w:p w:rsidR="003B73BE" w:rsidRDefault="003B73BE" w:rsidP="003B73BE">
      <w:pPr>
        <w:pStyle w:val="Caption"/>
        <w:rPr>
          <w:ins w:id="363" w:author="Emil Luusua" w:date="2019-03-13T18:40:00Z"/>
        </w:rPr>
      </w:pPr>
    </w:p>
    <w:p w:rsidR="003B73BE" w:rsidRPr="00876EDF" w:rsidRDefault="003B73BE" w:rsidP="003B73BE">
      <w:pPr>
        <w:pStyle w:val="Caption"/>
        <w:rPr>
          <w:ins w:id="364" w:author="Emil Luusua" w:date="2019-03-13T18:40:00Z"/>
        </w:rPr>
      </w:pPr>
      <w:ins w:id="365" w:author="Emil Luusua" w:date="2019-03-13T18:40:00Z">
        <w:r>
          <w:t xml:space="preserve">Figure </w:t>
        </w:r>
        <w:r>
          <w:fldChar w:fldCharType="begin"/>
        </w:r>
        <w:r>
          <w:instrText xml:space="preserve"> SEQ Figure \* ARABIC </w:instrText>
        </w:r>
        <w:r>
          <w:fldChar w:fldCharType="separate"/>
        </w:r>
      </w:ins>
      <w:ins w:id="366" w:author="Emil Luusua" w:date="2019-03-13T21:29:00Z">
        <w:r w:rsidR="00F529EF">
          <w:rPr>
            <w:noProof/>
          </w:rPr>
          <w:t>7</w:t>
        </w:r>
      </w:ins>
      <w:ins w:id="367" w:author="Emil Luusua" w:date="2019-03-13T18:40:00Z">
        <w:r>
          <w:fldChar w:fldCharType="end"/>
        </w:r>
        <w:r>
          <w:t xml:space="preserve">. All </w:t>
        </w:r>
      </w:ins>
      <w:ins w:id="368" w:author="Emil Luusua" w:date="2019-03-13T19:02:00Z">
        <w:r w:rsidR="006C359B">
          <w:t xml:space="preserve">available </w:t>
        </w:r>
      </w:ins>
      <w:ins w:id="369" w:author="Emil Luusua" w:date="2019-03-13T18:40:00Z">
        <w:r>
          <w:t>enemy types lined up.</w:t>
        </w:r>
      </w:ins>
    </w:p>
    <w:p w:rsidR="004177E5" w:rsidRPr="00620AD8" w:rsidDel="001731DE" w:rsidRDefault="004177E5" w:rsidP="004177E5">
      <w:pPr>
        <w:spacing w:after="120"/>
        <w:jc w:val="both"/>
        <w:rPr>
          <w:ins w:id="370" w:author="Lin Feng (Dr)" w:date="2019-03-11T09:41:00Z"/>
          <w:del w:id="371" w:author="Emil Luusua" w:date="2019-03-13T14:26:00Z"/>
          <w:sz w:val="40"/>
          <w:szCs w:val="40"/>
        </w:rPr>
      </w:pPr>
      <w:ins w:id="372" w:author="Lin Feng (Dr)" w:date="2019-03-11T09:41:00Z">
        <w:del w:id="373" w:author="Emil Luusua" w:date="2019-03-13T14:26:00Z">
          <w:r w:rsidDel="001731DE">
            <w:rPr>
              <w:sz w:val="40"/>
              <w:szCs w:val="40"/>
            </w:rPr>
            <w:delText>[Insert illustrations and scripts in the following items]</w:delText>
          </w:r>
        </w:del>
      </w:ins>
    </w:p>
    <w:p w:rsidR="004177E5" w:rsidRPr="00620AD8" w:rsidRDefault="004177E5" w:rsidP="00620AD8">
      <w:pPr>
        <w:spacing w:after="120"/>
        <w:jc w:val="both"/>
        <w:rPr>
          <w:sz w:val="40"/>
          <w:szCs w:val="40"/>
        </w:rPr>
      </w:pPr>
    </w:p>
    <w:p w:rsidR="002E4DF2" w:rsidRPr="00F92A18" w:rsidRDefault="00620AD8" w:rsidP="002E4DF2">
      <w:pPr>
        <w:numPr>
          <w:ilvl w:val="0"/>
          <w:numId w:val="22"/>
        </w:numPr>
        <w:spacing w:after="120"/>
        <w:jc w:val="both"/>
        <w:rPr>
          <w:ins w:id="374" w:author="Emil Luusua" w:date="2019-03-13T18:27:00Z"/>
          <w:sz w:val="40"/>
          <w:szCs w:val="40"/>
          <w:rPrChange w:id="375" w:author="Emil Luusua" w:date="2019-03-13T18:29:00Z">
            <w:rPr>
              <w:ins w:id="376" w:author="Emil Luusua" w:date="2019-03-13T18:27:00Z"/>
              <w:rFonts w:ascii="Menlo" w:hAnsi="Menlo" w:cs="Menlo"/>
            </w:rPr>
          </w:rPrChange>
        </w:rPr>
        <w:pPrChange w:id="377" w:author="Emil Luusua" w:date="2019-03-13T18:29:00Z">
          <w:pPr/>
        </w:pPrChange>
      </w:pPr>
      <w:r w:rsidRPr="00620AD8">
        <w:rPr>
          <w:sz w:val="40"/>
          <w:szCs w:val="40"/>
        </w:rPr>
        <w:lastRenderedPageBreak/>
        <w:t>Skeletons. These will blindly chase the player if they get close enough, and otherwise idle in a stationary manner. They damage the enemy by swinging their sword, which takes some time to do enabling the player to dodge the hit if fast enough.</w:t>
      </w:r>
    </w:p>
    <w:p w:rsidR="00F92A18" w:rsidRDefault="00F92A18" w:rsidP="00F92A18">
      <w:pPr>
        <w:ind w:left="360"/>
        <w:rPr>
          <w:ins w:id="378" w:author="Emil Luusua" w:date="2019-03-13T18:30:00Z"/>
          <w:rFonts w:ascii="Menlo" w:hAnsi="Menlo" w:cs="Menlo"/>
        </w:rPr>
      </w:pPr>
    </w:p>
    <w:p w:rsidR="00F92A18" w:rsidRPr="00F92A18" w:rsidRDefault="00F92A18" w:rsidP="00F92A18">
      <w:pPr>
        <w:pStyle w:val="Caption"/>
        <w:ind w:left="360"/>
        <w:rPr>
          <w:ins w:id="379" w:author="Emil Luusua" w:date="2019-03-13T18:30:00Z"/>
          <w:rFonts w:ascii="Menlo" w:hAnsi="Menlo" w:cs="Menlo"/>
          <w:rPrChange w:id="380" w:author="Emil Luusua" w:date="2019-03-13T18:31:00Z">
            <w:rPr>
              <w:ins w:id="381" w:author="Emil Luusua" w:date="2019-03-13T18:30:00Z"/>
              <w:rFonts w:ascii="Menlo" w:hAnsi="Menlo" w:cs="Menlo"/>
              <w:color w:val="222222"/>
              <w:sz w:val="18"/>
              <w:szCs w:val="18"/>
            </w:rPr>
          </w:rPrChange>
        </w:rPr>
        <w:pPrChange w:id="382" w:author="Emil Luusua" w:date="2019-03-13T18:31:00Z">
          <w:pPr/>
        </w:pPrChange>
      </w:pPr>
      <w:ins w:id="383" w:author="Emil Luusua" w:date="2019-03-13T18:31:00Z">
        <w:r>
          <w:t xml:space="preserve">Script </w:t>
        </w:r>
        <w:r>
          <w:fldChar w:fldCharType="begin"/>
        </w:r>
        <w:r>
          <w:instrText xml:space="preserve"> SEQ Script \* ARABIC </w:instrText>
        </w:r>
      </w:ins>
      <w:r>
        <w:fldChar w:fldCharType="separate"/>
      </w:r>
      <w:ins w:id="384" w:author="Emil Luusua" w:date="2019-03-13T19:01:00Z">
        <w:r w:rsidR="00BD713F">
          <w:rPr>
            <w:noProof/>
          </w:rPr>
          <w:t>2</w:t>
        </w:r>
      </w:ins>
      <w:ins w:id="385" w:author="Emil Luusua" w:date="2019-03-13T18:31:00Z">
        <w:r>
          <w:fldChar w:fldCharType="end"/>
        </w:r>
        <w:r>
          <w:t>. Handling of the skeletons animations</w:t>
        </w:r>
      </w:ins>
      <w:ins w:id="386" w:author="Emil Luusua" w:date="2019-03-13T18:40:00Z">
        <w:r w:rsidR="003B73BE">
          <w:t xml:space="preserve"> and movement.</w:t>
        </w:r>
      </w:ins>
      <w:ins w:id="387" w:author="Emil Luusua" w:date="2019-03-13T18:26:00Z">
        <w:r w:rsidR="002E4DF2">
          <w:rPr>
            <w:rFonts w:ascii="Menlo" w:hAnsi="Menlo" w:cs="Menlo"/>
          </w:rPr>
          <w:br/>
        </w:r>
      </w:ins>
      <w:ins w:id="388" w:author="Emil Luusua" w:date="2019-03-13T18:29:00Z">
        <w:r w:rsidRPr="00F92A18">
          <w:rPr>
            <w:rFonts w:ascii="Menlo" w:hAnsi="Menlo" w:cs="Menlo"/>
            <w:i w:val="0"/>
            <w:color w:val="009695"/>
            <w:rPrChange w:id="389" w:author="Emil Luusua" w:date="2019-03-13T18:31:00Z">
              <w:rPr>
                <w:rFonts w:ascii="Menlo" w:hAnsi="Menlo" w:cs="Menlo"/>
                <w:color w:val="009695"/>
                <w:sz w:val="18"/>
                <w:szCs w:val="18"/>
              </w:rPr>
            </w:rPrChange>
          </w:rPr>
          <w:t>void</w:t>
        </w:r>
        <w:r w:rsidRPr="00F92A18">
          <w:rPr>
            <w:rFonts w:ascii="Menlo" w:hAnsi="Menlo" w:cs="Menlo"/>
            <w:i w:val="0"/>
            <w:color w:val="222222"/>
            <w:rPrChange w:id="390" w:author="Emil Luusua" w:date="2019-03-13T18:31:00Z">
              <w:rPr>
                <w:rFonts w:ascii="Menlo" w:hAnsi="Menlo" w:cs="Menlo"/>
                <w:color w:val="222222"/>
                <w:sz w:val="18"/>
                <w:szCs w:val="18"/>
              </w:rPr>
            </w:rPrChange>
          </w:rPr>
          <w:t> </w:t>
        </w:r>
        <w:proofErr w:type="gramStart"/>
        <w:r w:rsidRPr="00F92A18">
          <w:rPr>
            <w:rFonts w:ascii="Menlo" w:hAnsi="Menlo" w:cs="Menlo"/>
            <w:i w:val="0"/>
            <w:color w:val="222222"/>
            <w:rPrChange w:id="391" w:author="Emil Luusua" w:date="2019-03-13T18:31:00Z">
              <w:rPr>
                <w:rFonts w:ascii="Menlo" w:hAnsi="Menlo" w:cs="Menlo"/>
                <w:color w:val="222222"/>
                <w:sz w:val="18"/>
                <w:szCs w:val="18"/>
              </w:rPr>
            </w:rPrChange>
          </w:rPr>
          <w:t>Update(</w:t>
        </w:r>
        <w:proofErr w:type="gramEnd"/>
        <w:r w:rsidRPr="00F92A18">
          <w:rPr>
            <w:rFonts w:ascii="Menlo" w:hAnsi="Menlo" w:cs="Menlo"/>
            <w:i w:val="0"/>
            <w:color w:val="222222"/>
            <w:rPrChange w:id="392" w:author="Emil Luusua" w:date="2019-03-13T18:31:00Z">
              <w:rPr>
                <w:rFonts w:ascii="Menlo" w:hAnsi="Menlo" w:cs="Menlo"/>
                <w:color w:val="222222"/>
                <w:sz w:val="18"/>
                <w:szCs w:val="18"/>
              </w:rPr>
            </w:rPrChange>
          </w:rPr>
          <w:t>)</w:t>
        </w:r>
      </w:ins>
    </w:p>
    <w:p w:rsidR="002E4DF2" w:rsidRDefault="00F92A18" w:rsidP="00F92A18">
      <w:pPr>
        <w:rPr>
          <w:ins w:id="393" w:author="Emil Luusua" w:date="2019-03-13T18:28:00Z"/>
          <w:sz w:val="18"/>
          <w:szCs w:val="18"/>
        </w:rPr>
        <w:pPrChange w:id="394" w:author="Emil Luusua" w:date="2019-03-13T18:29:00Z">
          <w:pPr>
            <w:ind w:firstLine="360"/>
          </w:pPr>
        </w:pPrChange>
      </w:pPr>
      <w:ins w:id="395" w:author="Emil Luusua" w:date="2019-03-13T18:29:00Z">
        <w:r w:rsidRPr="00876EDF">
          <w:rPr>
            <w:rFonts w:ascii="Menlo" w:hAnsi="Menlo" w:cs="Menlo"/>
            <w:color w:val="222222"/>
            <w:sz w:val="18"/>
            <w:szCs w:val="18"/>
          </w:rPr>
          <w:t>    {</w:t>
        </w:r>
        <w:r w:rsidRPr="00876EDF">
          <w:rPr>
            <w:rFonts w:ascii="Menlo" w:hAnsi="Menlo" w:cs="Menlo"/>
            <w:sz w:val="18"/>
            <w:szCs w:val="18"/>
          </w:rPr>
          <w:br/>
        </w:r>
        <w:r w:rsidRPr="00876EDF">
          <w:rPr>
            <w:rFonts w:ascii="Menlo" w:hAnsi="Menlo" w:cs="Menlo"/>
            <w:color w:val="222222"/>
            <w:sz w:val="18"/>
            <w:szCs w:val="18"/>
          </w:rPr>
          <w:t>        anim.SetBool(</w:t>
        </w:r>
        <w:r w:rsidRPr="00876EDF">
          <w:rPr>
            <w:rFonts w:ascii="Menlo" w:hAnsi="Menlo" w:cs="Menlo"/>
            <w:color w:val="DB7100"/>
            <w:sz w:val="18"/>
            <w:szCs w:val="18"/>
          </w:rPr>
          <w:t>"PursuitRange"</w:t>
        </w:r>
        <w:r w:rsidRPr="00876EDF">
          <w:rPr>
            <w:rFonts w:ascii="Menlo" w:hAnsi="Menlo" w:cs="Menlo"/>
            <w:color w:val="222222"/>
            <w:sz w:val="18"/>
            <w:szCs w:val="18"/>
          </w:rPr>
          <w:t>, </w:t>
        </w:r>
        <w:r w:rsidRPr="00876EDF">
          <w:rPr>
            <w:rFonts w:ascii="Menlo" w:hAnsi="Menlo" w:cs="Menlo"/>
            <w:color w:val="3363A4"/>
            <w:sz w:val="18"/>
            <w:szCs w:val="18"/>
          </w:rPr>
          <w:t>GameManager</w:t>
        </w:r>
        <w:r w:rsidRPr="00876EDF">
          <w:rPr>
            <w:rFonts w:ascii="Menlo" w:hAnsi="Menlo" w:cs="Menlo"/>
            <w:color w:val="222222"/>
            <w:sz w:val="18"/>
            <w:szCs w:val="18"/>
          </w:rPr>
          <w:t>.GetDistanceToPlayer(gameObject) &lt;= pursuitRange);</w:t>
        </w:r>
        <w:r w:rsidRPr="00876EDF">
          <w:rPr>
            <w:rFonts w:ascii="Menlo" w:hAnsi="Menlo" w:cs="Menlo"/>
            <w:sz w:val="18"/>
            <w:szCs w:val="18"/>
          </w:rPr>
          <w:br/>
        </w:r>
        <w:r w:rsidRPr="00876EDF">
          <w:rPr>
            <w:rFonts w:ascii="Menlo" w:hAnsi="Menlo" w:cs="Menlo"/>
            <w:color w:val="222222"/>
            <w:sz w:val="18"/>
            <w:szCs w:val="18"/>
          </w:rPr>
          <w:t>        anim.SetBool(</w:t>
        </w:r>
        <w:r w:rsidRPr="00876EDF">
          <w:rPr>
            <w:rFonts w:ascii="Menlo" w:hAnsi="Menlo" w:cs="Menlo"/>
            <w:color w:val="DB7100"/>
            <w:sz w:val="18"/>
            <w:szCs w:val="18"/>
          </w:rPr>
          <w:t>"AttackRange"</w:t>
        </w:r>
        <w:r w:rsidRPr="00876EDF">
          <w:rPr>
            <w:rFonts w:ascii="Menlo" w:hAnsi="Menlo" w:cs="Menlo"/>
            <w:color w:val="222222"/>
            <w:sz w:val="18"/>
            <w:szCs w:val="18"/>
          </w:rPr>
          <w:t>, </w:t>
        </w:r>
        <w:r w:rsidRPr="00876EDF">
          <w:rPr>
            <w:rFonts w:ascii="Menlo" w:hAnsi="Menlo" w:cs="Menlo"/>
            <w:color w:val="3363A4"/>
            <w:sz w:val="18"/>
            <w:szCs w:val="18"/>
          </w:rPr>
          <w:t>GameManager</w:t>
        </w:r>
        <w:r w:rsidRPr="00876EDF">
          <w:rPr>
            <w:rFonts w:ascii="Menlo" w:hAnsi="Menlo" w:cs="Menlo"/>
            <w:color w:val="222222"/>
            <w:sz w:val="18"/>
            <w:szCs w:val="18"/>
          </w:rPr>
          <w:t>.GetDistanceToPlayer(gameObject) &lt;= attackRange);</w:t>
        </w:r>
        <w:r w:rsidRPr="00876EDF">
          <w:rPr>
            <w:rFonts w:ascii="Menlo" w:hAnsi="Menlo" w:cs="Menlo"/>
            <w:sz w:val="18"/>
            <w:szCs w:val="18"/>
          </w:rPr>
          <w:br/>
        </w:r>
        <w:r w:rsidRPr="00876EDF">
          <w:rPr>
            <w:rFonts w:ascii="Menlo" w:hAnsi="Menlo" w:cs="Menlo"/>
            <w:sz w:val="18"/>
            <w:szCs w:val="18"/>
          </w:rPr>
          <w:br/>
        </w:r>
        <w:r w:rsidRPr="00876EDF">
          <w:rPr>
            <w:rFonts w:ascii="Menlo" w:hAnsi="Menlo" w:cs="Menlo"/>
            <w:color w:val="222222"/>
            <w:sz w:val="18"/>
            <w:szCs w:val="18"/>
          </w:rPr>
          <w:t>         </w:t>
        </w:r>
        <w:r w:rsidRPr="00876EDF">
          <w:rPr>
            <w:rFonts w:ascii="Menlo" w:hAnsi="Menlo" w:cs="Menlo"/>
            <w:color w:val="009695"/>
            <w:sz w:val="18"/>
            <w:szCs w:val="18"/>
          </w:rPr>
          <w:t>if</w:t>
        </w:r>
        <w:r w:rsidRPr="00876EDF">
          <w:rPr>
            <w:rFonts w:ascii="Menlo" w:hAnsi="Menlo" w:cs="Menlo"/>
            <w:color w:val="222222"/>
            <w:sz w:val="18"/>
            <w:szCs w:val="18"/>
          </w:rPr>
          <w:t>(!dead &amp;&amp; GetComponent&lt;</w:t>
        </w:r>
        <w:r w:rsidRPr="00876EDF">
          <w:rPr>
            <w:rFonts w:ascii="Menlo" w:hAnsi="Menlo" w:cs="Menlo"/>
            <w:color w:val="3363A4"/>
            <w:sz w:val="18"/>
            <w:szCs w:val="18"/>
          </w:rPr>
          <w:t>HealthScript</w:t>
        </w:r>
        <w:r w:rsidRPr="00876EDF">
          <w:rPr>
            <w:rFonts w:ascii="Menlo" w:hAnsi="Menlo" w:cs="Menlo"/>
            <w:color w:val="222222"/>
            <w:sz w:val="18"/>
            <w:szCs w:val="18"/>
          </w:rPr>
          <w:t>&gt;().currentHealth != PrevHealth) {</w:t>
        </w:r>
        <w:r w:rsidRPr="00876EDF">
          <w:rPr>
            <w:rFonts w:ascii="Menlo" w:hAnsi="Menlo" w:cs="Menlo"/>
            <w:sz w:val="18"/>
            <w:szCs w:val="18"/>
          </w:rPr>
          <w:br/>
        </w:r>
        <w:r w:rsidRPr="00876EDF">
          <w:rPr>
            <w:rFonts w:ascii="Menlo" w:hAnsi="Menlo" w:cs="Menlo"/>
            <w:color w:val="222222"/>
            <w:sz w:val="18"/>
            <w:szCs w:val="18"/>
          </w:rPr>
          <w:t>            </w:t>
        </w:r>
        <w:proofErr w:type="spellStart"/>
        <w:r w:rsidRPr="00876EDF">
          <w:rPr>
            <w:rFonts w:ascii="Menlo" w:hAnsi="Menlo" w:cs="Menlo"/>
            <w:color w:val="222222"/>
            <w:sz w:val="18"/>
            <w:szCs w:val="18"/>
          </w:rPr>
          <w:t>PrevHealth</w:t>
        </w:r>
        <w:proofErr w:type="spellEnd"/>
        <w:r w:rsidRPr="00876EDF">
          <w:rPr>
            <w:rFonts w:ascii="Menlo" w:hAnsi="Menlo" w:cs="Menlo"/>
            <w:color w:val="222222"/>
            <w:sz w:val="18"/>
            <w:szCs w:val="18"/>
          </w:rPr>
          <w:t> = GetComponent&lt;</w:t>
        </w:r>
        <w:r w:rsidRPr="00876EDF">
          <w:rPr>
            <w:rFonts w:ascii="Menlo" w:hAnsi="Menlo" w:cs="Menlo"/>
            <w:color w:val="3363A4"/>
            <w:sz w:val="18"/>
            <w:szCs w:val="18"/>
          </w:rPr>
          <w:t>HealthScript</w:t>
        </w:r>
        <w:r w:rsidRPr="00876EDF">
          <w:rPr>
            <w:rFonts w:ascii="Menlo" w:hAnsi="Menlo" w:cs="Menlo"/>
            <w:color w:val="222222"/>
            <w:sz w:val="18"/>
            <w:szCs w:val="18"/>
          </w:rPr>
          <w:t>&gt;().currentHealth;</w:t>
        </w:r>
        <w:r w:rsidRPr="00876EDF">
          <w:rPr>
            <w:rFonts w:ascii="Menlo" w:hAnsi="Menlo" w:cs="Menlo"/>
            <w:sz w:val="18"/>
            <w:szCs w:val="18"/>
          </w:rPr>
          <w:br/>
        </w:r>
        <w:r w:rsidRPr="00876EDF">
          <w:rPr>
            <w:rFonts w:ascii="Menlo" w:hAnsi="Menlo" w:cs="Menlo"/>
            <w:color w:val="222222"/>
            <w:sz w:val="18"/>
            <w:szCs w:val="18"/>
          </w:rPr>
          <w:t>            </w:t>
        </w:r>
        <w:proofErr w:type="spellStart"/>
        <w:r w:rsidRPr="00876EDF">
          <w:rPr>
            <w:rFonts w:ascii="Menlo" w:hAnsi="Menlo" w:cs="Menlo"/>
            <w:color w:val="222222"/>
            <w:sz w:val="18"/>
            <w:szCs w:val="18"/>
          </w:rPr>
          <w:t>anim.SetTrigger</w:t>
        </w:r>
        <w:proofErr w:type="spellEnd"/>
        <w:r w:rsidRPr="00876EDF">
          <w:rPr>
            <w:rFonts w:ascii="Menlo" w:hAnsi="Menlo" w:cs="Menlo"/>
            <w:color w:val="222222"/>
            <w:sz w:val="18"/>
            <w:szCs w:val="18"/>
          </w:rPr>
          <w:t>(</w:t>
        </w:r>
        <w:r w:rsidRPr="00876EDF">
          <w:rPr>
            <w:rFonts w:ascii="Menlo" w:hAnsi="Menlo" w:cs="Menlo"/>
            <w:color w:val="DB7100"/>
            <w:sz w:val="18"/>
            <w:szCs w:val="18"/>
          </w:rPr>
          <w:t>"Damage"</w:t>
        </w:r>
        <w:r w:rsidRPr="00876EDF">
          <w:rPr>
            <w:rFonts w:ascii="Menlo" w:hAnsi="Menlo" w:cs="Menlo"/>
            <w:color w:val="222222"/>
            <w:sz w:val="18"/>
            <w:szCs w:val="18"/>
          </w:rPr>
          <w:t>);</w:t>
        </w:r>
        <w:r w:rsidRPr="00876EDF">
          <w:rPr>
            <w:rFonts w:ascii="Menlo" w:hAnsi="Menlo" w:cs="Menlo"/>
            <w:sz w:val="18"/>
            <w:szCs w:val="18"/>
          </w:rPr>
          <w:br/>
        </w:r>
        <w:r w:rsidRPr="00876EDF">
          <w:rPr>
            <w:rFonts w:ascii="Menlo" w:hAnsi="Menlo" w:cs="Menlo"/>
            <w:color w:val="222222"/>
            <w:sz w:val="18"/>
            <w:szCs w:val="18"/>
          </w:rPr>
          <w:t>        }</w:t>
        </w:r>
        <w:r w:rsidRPr="00876EDF">
          <w:rPr>
            <w:rFonts w:ascii="Menlo" w:hAnsi="Menlo" w:cs="Menlo"/>
            <w:sz w:val="18"/>
            <w:szCs w:val="18"/>
          </w:rPr>
          <w:br/>
        </w:r>
        <w:r w:rsidRPr="00876EDF">
          <w:rPr>
            <w:rFonts w:ascii="Menlo" w:hAnsi="Menlo" w:cs="Menlo"/>
            <w:sz w:val="18"/>
            <w:szCs w:val="18"/>
          </w:rPr>
          <w:br/>
        </w:r>
        <w:r w:rsidRPr="00876EDF">
          <w:rPr>
            <w:rFonts w:ascii="Menlo" w:hAnsi="Menlo" w:cs="Menlo"/>
            <w:color w:val="222222"/>
            <w:sz w:val="18"/>
            <w:szCs w:val="18"/>
          </w:rPr>
          <w:t>        </w:t>
        </w:r>
        <w:r w:rsidRPr="00876EDF">
          <w:rPr>
            <w:rFonts w:ascii="Menlo" w:hAnsi="Menlo" w:cs="Menlo"/>
            <w:color w:val="009695"/>
            <w:sz w:val="18"/>
            <w:szCs w:val="18"/>
          </w:rPr>
          <w:t>if</w:t>
        </w:r>
        <w:r w:rsidRPr="00876EDF">
          <w:rPr>
            <w:rFonts w:ascii="Menlo" w:hAnsi="Menlo" w:cs="Menlo"/>
            <w:color w:val="222222"/>
            <w:sz w:val="18"/>
            <w:szCs w:val="18"/>
          </w:rPr>
          <w:t>(!dead &amp;&amp; GetComponent&lt;</w:t>
        </w:r>
        <w:r w:rsidRPr="00876EDF">
          <w:rPr>
            <w:rFonts w:ascii="Menlo" w:hAnsi="Menlo" w:cs="Menlo"/>
            <w:color w:val="3363A4"/>
            <w:sz w:val="18"/>
            <w:szCs w:val="18"/>
          </w:rPr>
          <w:t>HealthScript</w:t>
        </w:r>
        <w:r w:rsidRPr="00876EDF">
          <w:rPr>
            <w:rFonts w:ascii="Menlo" w:hAnsi="Menlo" w:cs="Menlo"/>
            <w:color w:val="222222"/>
            <w:sz w:val="18"/>
            <w:szCs w:val="18"/>
          </w:rPr>
          <w:t>&gt;().currentHealth &lt;= </w:t>
        </w:r>
        <w:r w:rsidRPr="00876EDF">
          <w:rPr>
            <w:rFonts w:ascii="Menlo" w:hAnsi="Menlo" w:cs="Menlo"/>
            <w:color w:val="DB7100"/>
            <w:sz w:val="18"/>
            <w:szCs w:val="18"/>
          </w:rPr>
          <w:t>0</w:t>
        </w:r>
        <w:r w:rsidRPr="00876EDF">
          <w:rPr>
            <w:rFonts w:ascii="Menlo" w:hAnsi="Menlo" w:cs="Menlo"/>
            <w:color w:val="222222"/>
            <w:sz w:val="18"/>
            <w:szCs w:val="18"/>
          </w:rPr>
          <w:t>) {</w:t>
        </w:r>
        <w:r w:rsidRPr="00876EDF">
          <w:rPr>
            <w:rFonts w:ascii="Menlo" w:hAnsi="Menlo" w:cs="Menlo"/>
            <w:sz w:val="18"/>
            <w:szCs w:val="18"/>
          </w:rPr>
          <w:br/>
        </w:r>
        <w:r w:rsidRPr="00876EDF">
          <w:rPr>
            <w:rFonts w:ascii="Menlo" w:hAnsi="Menlo" w:cs="Menlo"/>
            <w:color w:val="222222"/>
            <w:sz w:val="18"/>
            <w:szCs w:val="18"/>
          </w:rPr>
          <w:t>            </w:t>
        </w:r>
        <w:proofErr w:type="spellStart"/>
        <w:r w:rsidRPr="00876EDF">
          <w:rPr>
            <w:rFonts w:ascii="Menlo" w:hAnsi="Menlo" w:cs="Menlo"/>
            <w:color w:val="222222"/>
            <w:sz w:val="18"/>
            <w:szCs w:val="18"/>
          </w:rPr>
          <w:t>HandleDeath</w:t>
        </w:r>
        <w:proofErr w:type="spellEnd"/>
        <w:r w:rsidRPr="00876EDF">
          <w:rPr>
            <w:rFonts w:ascii="Menlo" w:hAnsi="Menlo" w:cs="Menlo"/>
            <w:color w:val="222222"/>
            <w:sz w:val="18"/>
            <w:szCs w:val="18"/>
          </w:rPr>
          <w:t>();</w:t>
        </w:r>
        <w:r w:rsidRPr="00876EDF">
          <w:rPr>
            <w:rFonts w:ascii="Menlo" w:hAnsi="Menlo" w:cs="Menlo"/>
            <w:sz w:val="18"/>
            <w:szCs w:val="18"/>
          </w:rPr>
          <w:br/>
        </w:r>
        <w:r w:rsidRPr="00876EDF">
          <w:rPr>
            <w:rFonts w:ascii="Menlo" w:hAnsi="Menlo" w:cs="Menlo"/>
            <w:color w:val="222222"/>
            <w:sz w:val="18"/>
            <w:szCs w:val="18"/>
          </w:rPr>
          <w:t>        }</w:t>
        </w:r>
        <w:r w:rsidRPr="00876EDF">
          <w:rPr>
            <w:rFonts w:ascii="Menlo" w:hAnsi="Menlo" w:cs="Menlo"/>
            <w:sz w:val="18"/>
            <w:szCs w:val="18"/>
          </w:rPr>
          <w:br/>
        </w:r>
        <w:r w:rsidRPr="00876EDF">
          <w:rPr>
            <w:rFonts w:ascii="Menlo" w:hAnsi="Menlo" w:cs="Menlo"/>
            <w:color w:val="222222"/>
            <w:sz w:val="18"/>
            <w:szCs w:val="18"/>
          </w:rPr>
          <w:t>    }</w:t>
        </w:r>
        <w:r w:rsidRPr="00876EDF">
          <w:rPr>
            <w:sz w:val="18"/>
            <w:szCs w:val="18"/>
          </w:rPr>
          <w:t xml:space="preserve"> </w:t>
        </w:r>
      </w:ins>
      <w:ins w:id="396" w:author="Emil Luusua" w:date="2019-03-13T18:26:00Z">
        <w:r w:rsidR="002E4DF2" w:rsidRPr="002E4DF2">
          <w:rPr>
            <w:sz w:val="18"/>
            <w:szCs w:val="18"/>
            <w:rPrChange w:id="397" w:author="Emil Luusua" w:date="2019-03-13T18:26:00Z">
              <w:rPr/>
            </w:rPrChange>
          </w:rPr>
          <w:t xml:space="preserve"> </w:t>
        </w:r>
      </w:ins>
    </w:p>
    <w:p w:rsidR="00F92A18" w:rsidRDefault="00F92A18" w:rsidP="002E4DF2">
      <w:pPr>
        <w:ind w:firstLine="360"/>
        <w:rPr>
          <w:ins w:id="398" w:author="Emil Luusua" w:date="2019-03-13T18:32:00Z"/>
          <w:sz w:val="18"/>
          <w:szCs w:val="18"/>
        </w:rPr>
      </w:pPr>
    </w:p>
    <w:p w:rsidR="00F92A18" w:rsidRDefault="00F92A18" w:rsidP="002E4DF2">
      <w:pPr>
        <w:ind w:firstLine="360"/>
        <w:rPr>
          <w:ins w:id="399" w:author="Emil Luusua" w:date="2019-03-13T18:32:00Z"/>
          <w:sz w:val="18"/>
          <w:szCs w:val="18"/>
        </w:rPr>
      </w:pPr>
    </w:p>
    <w:p w:rsidR="003B73BE" w:rsidRPr="003B73BE" w:rsidRDefault="003B73BE" w:rsidP="003B73BE">
      <w:pPr>
        <w:rPr>
          <w:ins w:id="400" w:author="Emil Luusua" w:date="2019-03-13T18:40:00Z"/>
          <w:sz w:val="18"/>
          <w:szCs w:val="18"/>
          <w:lang w:val="en-SG"/>
          <w:rPrChange w:id="401" w:author="Emil Luusua" w:date="2019-03-13T18:40:00Z">
            <w:rPr>
              <w:ins w:id="402" w:author="Emil Luusua" w:date="2019-03-13T18:40:00Z"/>
              <w:lang w:val="en-SG"/>
            </w:rPr>
          </w:rPrChange>
        </w:rPr>
        <w:pPrChange w:id="403" w:author="Emil Luusua" w:date="2019-03-13T18:40:00Z">
          <w:pPr/>
        </w:pPrChange>
      </w:pPr>
      <w:ins w:id="404" w:author="Emil Luusua" w:date="2019-03-13T18:40:00Z">
        <w:r>
          <w:rPr>
            <w:rFonts w:ascii="Menlo" w:hAnsi="Menlo" w:cs="Menlo"/>
            <w:color w:val="009695"/>
            <w:sz w:val="18"/>
            <w:szCs w:val="18"/>
          </w:rPr>
          <w:t xml:space="preserve">    </w:t>
        </w:r>
        <w:r w:rsidRPr="003B73BE">
          <w:rPr>
            <w:rFonts w:ascii="Menlo" w:hAnsi="Menlo" w:cs="Menlo"/>
            <w:color w:val="009695"/>
            <w:sz w:val="18"/>
            <w:szCs w:val="18"/>
            <w:rPrChange w:id="405" w:author="Emil Luusua" w:date="2019-03-13T18:40:00Z">
              <w:rPr>
                <w:rFonts w:ascii="Menlo" w:hAnsi="Menlo" w:cs="Menlo"/>
                <w:color w:val="009695"/>
              </w:rPr>
            </w:rPrChange>
          </w:rPr>
          <w:t>void</w:t>
        </w:r>
        <w:r w:rsidRPr="003B73BE">
          <w:rPr>
            <w:rFonts w:ascii="Menlo" w:hAnsi="Menlo" w:cs="Menlo"/>
            <w:color w:val="222222"/>
            <w:sz w:val="18"/>
            <w:szCs w:val="18"/>
            <w:rPrChange w:id="406" w:author="Emil Luusua" w:date="2019-03-13T18:40:00Z">
              <w:rPr>
                <w:rFonts w:ascii="Menlo" w:hAnsi="Menlo" w:cs="Menlo"/>
                <w:color w:val="222222"/>
              </w:rPr>
            </w:rPrChange>
          </w:rPr>
          <w:t> </w:t>
        </w:r>
        <w:proofErr w:type="spellStart"/>
        <w:r w:rsidRPr="003B73BE">
          <w:rPr>
            <w:rFonts w:ascii="Menlo" w:hAnsi="Menlo" w:cs="Menlo"/>
            <w:color w:val="222222"/>
            <w:sz w:val="18"/>
            <w:szCs w:val="18"/>
            <w:rPrChange w:id="407" w:author="Emil Luusua" w:date="2019-03-13T18:40:00Z">
              <w:rPr>
                <w:rFonts w:ascii="Menlo" w:hAnsi="Menlo" w:cs="Menlo"/>
                <w:color w:val="222222"/>
              </w:rPr>
            </w:rPrChange>
          </w:rPr>
          <w:t>FixedUpdate</w:t>
        </w:r>
        <w:proofErr w:type="spellEnd"/>
        <w:r w:rsidRPr="003B73BE">
          <w:rPr>
            <w:rFonts w:ascii="Menlo" w:hAnsi="Menlo" w:cs="Menlo"/>
            <w:color w:val="222222"/>
            <w:sz w:val="18"/>
            <w:szCs w:val="18"/>
            <w:rPrChange w:id="408" w:author="Emil Luusua" w:date="2019-03-13T18:40:00Z">
              <w:rPr>
                <w:rFonts w:ascii="Menlo" w:hAnsi="Menlo" w:cs="Menlo"/>
                <w:color w:val="222222"/>
              </w:rPr>
            </w:rPrChange>
          </w:rPr>
          <w:t>()</w:t>
        </w:r>
        <w:r w:rsidRPr="003B73BE">
          <w:rPr>
            <w:rFonts w:ascii="Menlo" w:hAnsi="Menlo" w:cs="Menlo"/>
            <w:sz w:val="18"/>
            <w:szCs w:val="18"/>
            <w:rPrChange w:id="409" w:author="Emil Luusua" w:date="2019-03-13T18:40:00Z">
              <w:rPr>
                <w:rFonts w:ascii="Menlo" w:hAnsi="Menlo" w:cs="Menlo"/>
              </w:rPr>
            </w:rPrChange>
          </w:rPr>
          <w:br/>
        </w:r>
        <w:r w:rsidRPr="003B73BE">
          <w:rPr>
            <w:rFonts w:ascii="Menlo" w:hAnsi="Menlo" w:cs="Menlo"/>
            <w:color w:val="222222"/>
            <w:sz w:val="18"/>
            <w:szCs w:val="18"/>
            <w:rPrChange w:id="410" w:author="Emil Luusua" w:date="2019-03-13T18:40:00Z">
              <w:rPr>
                <w:rFonts w:ascii="Menlo" w:hAnsi="Menlo" w:cs="Menlo"/>
                <w:color w:val="222222"/>
              </w:rPr>
            </w:rPrChange>
          </w:rPr>
          <w:t>    {</w:t>
        </w:r>
        <w:r w:rsidRPr="003B73BE">
          <w:rPr>
            <w:rFonts w:ascii="Menlo" w:hAnsi="Menlo" w:cs="Menlo"/>
            <w:sz w:val="18"/>
            <w:szCs w:val="18"/>
            <w:rPrChange w:id="411" w:author="Emil Luusua" w:date="2019-03-13T18:40:00Z">
              <w:rPr>
                <w:rFonts w:ascii="Menlo" w:hAnsi="Menlo" w:cs="Menlo"/>
              </w:rPr>
            </w:rPrChange>
          </w:rPr>
          <w:br/>
        </w:r>
        <w:r w:rsidRPr="003B73BE">
          <w:rPr>
            <w:rFonts w:ascii="Menlo" w:hAnsi="Menlo" w:cs="Menlo"/>
            <w:color w:val="222222"/>
            <w:sz w:val="18"/>
            <w:szCs w:val="18"/>
            <w:rPrChange w:id="412" w:author="Emil Luusua" w:date="2019-03-13T18:40:00Z">
              <w:rPr>
                <w:rFonts w:ascii="Menlo" w:hAnsi="Menlo" w:cs="Menlo"/>
                <w:color w:val="222222"/>
              </w:rPr>
            </w:rPrChange>
          </w:rPr>
          <w:t>        </w:t>
        </w:r>
        <w:r w:rsidRPr="003B73BE">
          <w:rPr>
            <w:rFonts w:ascii="Menlo" w:hAnsi="Menlo" w:cs="Menlo"/>
            <w:color w:val="009695"/>
            <w:sz w:val="18"/>
            <w:szCs w:val="18"/>
            <w:rPrChange w:id="413" w:author="Emil Luusua" w:date="2019-03-13T18:40:00Z">
              <w:rPr>
                <w:rFonts w:ascii="Menlo" w:hAnsi="Menlo" w:cs="Menlo"/>
                <w:color w:val="009695"/>
              </w:rPr>
            </w:rPrChange>
          </w:rPr>
          <w:t>if</w:t>
        </w:r>
        <w:r w:rsidRPr="003B73BE">
          <w:rPr>
            <w:rFonts w:ascii="Menlo" w:hAnsi="Menlo" w:cs="Menlo"/>
            <w:color w:val="222222"/>
            <w:sz w:val="18"/>
            <w:szCs w:val="18"/>
            <w:rPrChange w:id="414" w:author="Emil Luusua" w:date="2019-03-13T18:40:00Z">
              <w:rPr>
                <w:rFonts w:ascii="Menlo" w:hAnsi="Menlo" w:cs="Menlo"/>
                <w:color w:val="222222"/>
              </w:rPr>
            </w:rPrChange>
          </w:rPr>
          <w:t> (</w:t>
        </w:r>
        <w:proofErr w:type="spellStart"/>
        <w:r w:rsidRPr="003B73BE">
          <w:rPr>
            <w:rFonts w:ascii="Menlo" w:hAnsi="Menlo" w:cs="Menlo"/>
            <w:color w:val="222222"/>
            <w:sz w:val="18"/>
            <w:szCs w:val="18"/>
            <w:rPrChange w:id="415" w:author="Emil Luusua" w:date="2019-03-13T18:40:00Z">
              <w:rPr>
                <w:rFonts w:ascii="Menlo" w:hAnsi="Menlo" w:cs="Menlo"/>
                <w:color w:val="222222"/>
              </w:rPr>
            </w:rPrChange>
          </w:rPr>
          <w:t>anim.GetCurrentAnimatorStateInfo</w:t>
        </w:r>
        <w:proofErr w:type="spellEnd"/>
        <w:r w:rsidRPr="003B73BE">
          <w:rPr>
            <w:rFonts w:ascii="Menlo" w:hAnsi="Menlo" w:cs="Menlo"/>
            <w:color w:val="222222"/>
            <w:sz w:val="18"/>
            <w:szCs w:val="18"/>
            <w:rPrChange w:id="416" w:author="Emil Luusua" w:date="2019-03-13T18:40:00Z">
              <w:rPr>
                <w:rFonts w:ascii="Menlo" w:hAnsi="Menlo" w:cs="Menlo"/>
                <w:color w:val="222222"/>
              </w:rPr>
            </w:rPrChange>
          </w:rPr>
          <w:t>(</w:t>
        </w:r>
        <w:r w:rsidRPr="003B73BE">
          <w:rPr>
            <w:rFonts w:ascii="Menlo" w:hAnsi="Menlo" w:cs="Menlo"/>
            <w:color w:val="DB7100"/>
            <w:sz w:val="18"/>
            <w:szCs w:val="18"/>
            <w:rPrChange w:id="417" w:author="Emil Luusua" w:date="2019-03-13T18:40:00Z">
              <w:rPr>
                <w:rFonts w:ascii="Menlo" w:hAnsi="Menlo" w:cs="Menlo"/>
                <w:color w:val="DB7100"/>
              </w:rPr>
            </w:rPrChange>
          </w:rPr>
          <w:t>0</w:t>
        </w:r>
        <w:r w:rsidRPr="003B73BE">
          <w:rPr>
            <w:rFonts w:ascii="Menlo" w:hAnsi="Menlo" w:cs="Menlo"/>
            <w:color w:val="222222"/>
            <w:sz w:val="18"/>
            <w:szCs w:val="18"/>
            <w:rPrChange w:id="418" w:author="Emil Luusua" w:date="2019-03-13T18:40:00Z">
              <w:rPr>
                <w:rFonts w:ascii="Menlo" w:hAnsi="Menlo" w:cs="Menlo"/>
                <w:color w:val="222222"/>
              </w:rPr>
            </w:rPrChange>
          </w:rPr>
          <w:t>).</w:t>
        </w:r>
        <w:proofErr w:type="spellStart"/>
        <w:r w:rsidRPr="003B73BE">
          <w:rPr>
            <w:rFonts w:ascii="Menlo" w:hAnsi="Menlo" w:cs="Menlo"/>
            <w:color w:val="222222"/>
            <w:sz w:val="18"/>
            <w:szCs w:val="18"/>
            <w:rPrChange w:id="419" w:author="Emil Luusua" w:date="2019-03-13T18:40:00Z">
              <w:rPr>
                <w:rFonts w:ascii="Menlo" w:hAnsi="Menlo" w:cs="Menlo"/>
                <w:color w:val="222222"/>
              </w:rPr>
            </w:rPrChange>
          </w:rPr>
          <w:t>IsName</w:t>
        </w:r>
        <w:proofErr w:type="spellEnd"/>
        <w:r w:rsidRPr="003B73BE">
          <w:rPr>
            <w:rFonts w:ascii="Menlo" w:hAnsi="Menlo" w:cs="Menlo"/>
            <w:color w:val="222222"/>
            <w:sz w:val="18"/>
            <w:szCs w:val="18"/>
            <w:rPrChange w:id="420" w:author="Emil Luusua" w:date="2019-03-13T18:40:00Z">
              <w:rPr>
                <w:rFonts w:ascii="Menlo" w:hAnsi="Menlo" w:cs="Menlo"/>
                <w:color w:val="222222"/>
              </w:rPr>
            </w:rPrChange>
          </w:rPr>
          <w:t>(</w:t>
        </w:r>
        <w:r w:rsidRPr="003B73BE">
          <w:rPr>
            <w:rFonts w:ascii="Menlo" w:hAnsi="Menlo" w:cs="Menlo"/>
            <w:color w:val="DB7100"/>
            <w:sz w:val="18"/>
            <w:szCs w:val="18"/>
            <w:rPrChange w:id="421" w:author="Emil Luusua" w:date="2019-03-13T18:40:00Z">
              <w:rPr>
                <w:rFonts w:ascii="Menlo" w:hAnsi="Menlo" w:cs="Menlo"/>
                <w:color w:val="DB7100"/>
              </w:rPr>
            </w:rPrChange>
          </w:rPr>
          <w:t>"Run"</w:t>
        </w:r>
        <w:r w:rsidRPr="003B73BE">
          <w:rPr>
            <w:rFonts w:ascii="Menlo" w:hAnsi="Menlo" w:cs="Menlo"/>
            <w:color w:val="222222"/>
            <w:sz w:val="18"/>
            <w:szCs w:val="18"/>
            <w:rPrChange w:id="422" w:author="Emil Luusua" w:date="2019-03-13T18:40:00Z">
              <w:rPr>
                <w:rFonts w:ascii="Menlo" w:hAnsi="Menlo" w:cs="Menlo"/>
                <w:color w:val="222222"/>
              </w:rPr>
            </w:rPrChange>
          </w:rPr>
          <w:t>))</w:t>
        </w:r>
        <w:r w:rsidRPr="003B73BE">
          <w:rPr>
            <w:rFonts w:ascii="Menlo" w:hAnsi="Menlo" w:cs="Menlo"/>
            <w:sz w:val="18"/>
            <w:szCs w:val="18"/>
            <w:rPrChange w:id="423" w:author="Emil Luusua" w:date="2019-03-13T18:40:00Z">
              <w:rPr>
                <w:rFonts w:ascii="Menlo" w:hAnsi="Menlo" w:cs="Menlo"/>
              </w:rPr>
            </w:rPrChange>
          </w:rPr>
          <w:br/>
        </w:r>
        <w:r w:rsidRPr="003B73BE">
          <w:rPr>
            <w:rFonts w:ascii="Menlo" w:hAnsi="Menlo" w:cs="Menlo"/>
            <w:color w:val="222222"/>
            <w:sz w:val="18"/>
            <w:szCs w:val="18"/>
            <w:rPrChange w:id="424" w:author="Emil Luusua" w:date="2019-03-13T18:40:00Z">
              <w:rPr>
                <w:rFonts w:ascii="Menlo" w:hAnsi="Menlo" w:cs="Menlo"/>
                <w:color w:val="222222"/>
              </w:rPr>
            </w:rPrChange>
          </w:rPr>
          <w:t>        {</w:t>
        </w:r>
        <w:r w:rsidRPr="003B73BE">
          <w:rPr>
            <w:rFonts w:ascii="Menlo" w:hAnsi="Menlo" w:cs="Menlo"/>
            <w:sz w:val="18"/>
            <w:szCs w:val="18"/>
            <w:rPrChange w:id="425" w:author="Emil Luusua" w:date="2019-03-13T18:40:00Z">
              <w:rPr>
                <w:rFonts w:ascii="Menlo" w:hAnsi="Menlo" w:cs="Menlo"/>
              </w:rPr>
            </w:rPrChange>
          </w:rPr>
          <w:br/>
        </w:r>
        <w:r w:rsidRPr="003B73BE">
          <w:rPr>
            <w:rFonts w:ascii="Menlo" w:hAnsi="Menlo" w:cs="Menlo"/>
            <w:color w:val="222222"/>
            <w:sz w:val="18"/>
            <w:szCs w:val="18"/>
            <w:rPrChange w:id="426" w:author="Emil Luusua" w:date="2019-03-13T18:40:00Z">
              <w:rPr>
                <w:rFonts w:ascii="Menlo" w:hAnsi="Menlo" w:cs="Menlo"/>
                <w:color w:val="222222"/>
              </w:rPr>
            </w:rPrChange>
          </w:rPr>
          <w:t>            </w:t>
        </w:r>
        <w:r w:rsidRPr="003B73BE">
          <w:rPr>
            <w:rFonts w:ascii="Menlo" w:hAnsi="Menlo" w:cs="Menlo"/>
            <w:color w:val="888A85"/>
            <w:sz w:val="18"/>
            <w:szCs w:val="18"/>
            <w:rPrChange w:id="427" w:author="Emil Luusua" w:date="2019-03-13T18:40:00Z">
              <w:rPr>
                <w:rFonts w:ascii="Menlo" w:hAnsi="Menlo" w:cs="Menlo"/>
                <w:color w:val="888A85"/>
              </w:rPr>
            </w:rPrChange>
          </w:rPr>
          <w:t>// Rotate to look at player NOT allowing X rotation</w:t>
        </w:r>
        <w:r w:rsidRPr="003B73BE">
          <w:rPr>
            <w:rFonts w:ascii="Menlo" w:hAnsi="Menlo" w:cs="Menlo"/>
            <w:sz w:val="18"/>
            <w:szCs w:val="18"/>
            <w:rPrChange w:id="428" w:author="Emil Luusua" w:date="2019-03-13T18:40:00Z">
              <w:rPr>
                <w:rFonts w:ascii="Menlo" w:hAnsi="Menlo" w:cs="Menlo"/>
              </w:rPr>
            </w:rPrChange>
          </w:rPr>
          <w:br/>
        </w:r>
        <w:r w:rsidRPr="003B73BE">
          <w:rPr>
            <w:rFonts w:ascii="Menlo" w:hAnsi="Menlo" w:cs="Menlo"/>
            <w:color w:val="222222"/>
            <w:sz w:val="18"/>
            <w:szCs w:val="18"/>
            <w:rPrChange w:id="429" w:author="Emil Luusua" w:date="2019-03-13T18:40:00Z">
              <w:rPr>
                <w:rFonts w:ascii="Menlo" w:hAnsi="Menlo" w:cs="Menlo"/>
                <w:color w:val="222222"/>
              </w:rPr>
            </w:rPrChange>
          </w:rPr>
          <w:t>            </w:t>
        </w:r>
        <w:proofErr w:type="spellStart"/>
        <w:r w:rsidRPr="003B73BE">
          <w:rPr>
            <w:rFonts w:ascii="Menlo" w:hAnsi="Menlo" w:cs="Menlo"/>
            <w:color w:val="222222"/>
            <w:sz w:val="18"/>
            <w:szCs w:val="18"/>
            <w:rPrChange w:id="430" w:author="Emil Luusua" w:date="2019-03-13T18:40:00Z">
              <w:rPr>
                <w:rFonts w:ascii="Menlo" w:hAnsi="Menlo" w:cs="Menlo"/>
                <w:color w:val="222222"/>
              </w:rPr>
            </w:rPrChange>
          </w:rPr>
          <w:t>transform.LookAt</w:t>
        </w:r>
        <w:proofErr w:type="spellEnd"/>
        <w:r w:rsidRPr="003B73BE">
          <w:rPr>
            <w:rFonts w:ascii="Menlo" w:hAnsi="Menlo" w:cs="Menlo"/>
            <w:color w:val="222222"/>
            <w:sz w:val="18"/>
            <w:szCs w:val="18"/>
            <w:rPrChange w:id="431" w:author="Emil Luusua" w:date="2019-03-13T18:40:00Z">
              <w:rPr>
                <w:rFonts w:ascii="Menlo" w:hAnsi="Menlo" w:cs="Menlo"/>
                <w:color w:val="222222"/>
              </w:rPr>
            </w:rPrChange>
          </w:rPr>
          <w:t>(</w:t>
        </w:r>
        <w:proofErr w:type="spellStart"/>
        <w:r w:rsidRPr="003B73BE">
          <w:rPr>
            <w:rFonts w:ascii="Menlo" w:hAnsi="Menlo" w:cs="Menlo"/>
            <w:color w:val="3363A4"/>
            <w:sz w:val="18"/>
            <w:szCs w:val="18"/>
            <w:rPrChange w:id="432" w:author="Emil Luusua" w:date="2019-03-13T18:40:00Z">
              <w:rPr>
                <w:rFonts w:ascii="Menlo" w:hAnsi="Menlo" w:cs="Menlo"/>
                <w:color w:val="3363A4"/>
              </w:rPr>
            </w:rPrChange>
          </w:rPr>
          <w:t>GameManager</w:t>
        </w:r>
        <w:r w:rsidRPr="003B73BE">
          <w:rPr>
            <w:rFonts w:ascii="Menlo" w:hAnsi="Menlo" w:cs="Menlo"/>
            <w:color w:val="222222"/>
            <w:sz w:val="18"/>
            <w:szCs w:val="18"/>
            <w:rPrChange w:id="433" w:author="Emil Luusua" w:date="2019-03-13T18:40:00Z">
              <w:rPr>
                <w:rFonts w:ascii="Menlo" w:hAnsi="Menlo" w:cs="Menlo"/>
                <w:color w:val="222222"/>
              </w:rPr>
            </w:rPrChange>
          </w:rPr>
          <w:t>.GetPlayer</w:t>
        </w:r>
        <w:proofErr w:type="spellEnd"/>
        <w:r w:rsidRPr="003B73BE">
          <w:rPr>
            <w:rFonts w:ascii="Menlo" w:hAnsi="Menlo" w:cs="Menlo"/>
            <w:color w:val="222222"/>
            <w:sz w:val="18"/>
            <w:szCs w:val="18"/>
            <w:rPrChange w:id="434" w:author="Emil Luusua" w:date="2019-03-13T18:40:00Z">
              <w:rPr>
                <w:rFonts w:ascii="Menlo" w:hAnsi="Menlo" w:cs="Menlo"/>
                <w:color w:val="222222"/>
              </w:rPr>
            </w:rPrChange>
          </w:rPr>
          <w:t>().transform);</w:t>
        </w:r>
        <w:r w:rsidRPr="003B73BE">
          <w:rPr>
            <w:rFonts w:ascii="Menlo" w:hAnsi="Menlo" w:cs="Menlo"/>
            <w:sz w:val="18"/>
            <w:szCs w:val="18"/>
            <w:rPrChange w:id="435" w:author="Emil Luusua" w:date="2019-03-13T18:40:00Z">
              <w:rPr>
                <w:rFonts w:ascii="Menlo" w:hAnsi="Menlo" w:cs="Menlo"/>
              </w:rPr>
            </w:rPrChange>
          </w:rPr>
          <w:br/>
        </w:r>
        <w:r w:rsidRPr="003B73BE">
          <w:rPr>
            <w:rFonts w:ascii="Menlo" w:hAnsi="Menlo" w:cs="Menlo"/>
            <w:color w:val="222222"/>
            <w:sz w:val="18"/>
            <w:szCs w:val="18"/>
            <w:rPrChange w:id="436" w:author="Emil Luusua" w:date="2019-03-13T18:40:00Z">
              <w:rPr>
                <w:rFonts w:ascii="Menlo" w:hAnsi="Menlo" w:cs="Menlo"/>
                <w:color w:val="222222"/>
              </w:rPr>
            </w:rPrChange>
          </w:rPr>
          <w:t>            transform.eulerAngles = </w:t>
        </w:r>
        <w:r w:rsidRPr="003B73BE">
          <w:rPr>
            <w:rFonts w:ascii="Menlo" w:hAnsi="Menlo" w:cs="Menlo"/>
            <w:color w:val="009695"/>
            <w:sz w:val="18"/>
            <w:szCs w:val="18"/>
            <w:rPrChange w:id="437" w:author="Emil Luusua" w:date="2019-03-13T18:40:00Z">
              <w:rPr>
                <w:rFonts w:ascii="Menlo" w:hAnsi="Menlo" w:cs="Menlo"/>
                <w:color w:val="009695"/>
              </w:rPr>
            </w:rPrChange>
          </w:rPr>
          <w:t>new</w:t>
        </w:r>
        <w:r w:rsidRPr="003B73BE">
          <w:rPr>
            <w:rFonts w:ascii="Menlo" w:hAnsi="Menlo" w:cs="Menlo"/>
            <w:color w:val="222222"/>
            <w:sz w:val="18"/>
            <w:szCs w:val="18"/>
            <w:rPrChange w:id="438" w:author="Emil Luusua" w:date="2019-03-13T18:40:00Z">
              <w:rPr>
                <w:rFonts w:ascii="Menlo" w:hAnsi="Menlo" w:cs="Menlo"/>
                <w:color w:val="222222"/>
              </w:rPr>
            </w:rPrChange>
          </w:rPr>
          <w:t> </w:t>
        </w:r>
        <w:r w:rsidRPr="003B73BE">
          <w:rPr>
            <w:rFonts w:ascii="Menlo" w:hAnsi="Menlo" w:cs="Menlo"/>
            <w:color w:val="3363A4"/>
            <w:sz w:val="18"/>
            <w:szCs w:val="18"/>
            <w:rPrChange w:id="439" w:author="Emil Luusua" w:date="2019-03-13T18:40:00Z">
              <w:rPr>
                <w:rFonts w:ascii="Menlo" w:hAnsi="Menlo" w:cs="Menlo"/>
                <w:color w:val="3363A4"/>
              </w:rPr>
            </w:rPrChange>
          </w:rPr>
          <w:t>Vector3</w:t>
        </w:r>
        <w:r w:rsidRPr="003B73BE">
          <w:rPr>
            <w:rFonts w:ascii="Menlo" w:hAnsi="Menlo" w:cs="Menlo"/>
            <w:color w:val="222222"/>
            <w:sz w:val="18"/>
            <w:szCs w:val="18"/>
            <w:rPrChange w:id="440" w:author="Emil Luusua" w:date="2019-03-13T18:40:00Z">
              <w:rPr>
                <w:rFonts w:ascii="Menlo" w:hAnsi="Menlo" w:cs="Menlo"/>
                <w:color w:val="222222"/>
              </w:rPr>
            </w:rPrChange>
          </w:rPr>
          <w:t>(</w:t>
        </w:r>
        <w:r w:rsidRPr="003B73BE">
          <w:rPr>
            <w:rFonts w:ascii="Menlo" w:hAnsi="Menlo" w:cs="Menlo"/>
            <w:color w:val="DB7100"/>
            <w:sz w:val="18"/>
            <w:szCs w:val="18"/>
            <w:rPrChange w:id="441" w:author="Emil Luusua" w:date="2019-03-13T18:40:00Z">
              <w:rPr>
                <w:rFonts w:ascii="Menlo" w:hAnsi="Menlo" w:cs="Menlo"/>
                <w:color w:val="DB7100"/>
              </w:rPr>
            </w:rPrChange>
          </w:rPr>
          <w:t>0</w:t>
        </w:r>
        <w:r w:rsidRPr="003B73BE">
          <w:rPr>
            <w:rFonts w:ascii="Menlo" w:hAnsi="Menlo" w:cs="Menlo"/>
            <w:color w:val="222222"/>
            <w:sz w:val="18"/>
            <w:szCs w:val="18"/>
            <w:rPrChange w:id="442" w:author="Emil Luusua" w:date="2019-03-13T18:40:00Z">
              <w:rPr>
                <w:rFonts w:ascii="Menlo" w:hAnsi="Menlo" w:cs="Menlo"/>
                <w:color w:val="222222"/>
              </w:rPr>
            </w:rPrChange>
          </w:rPr>
          <w:t>, transform.eulerAngles.y, transform.eulerAngles.z);</w:t>
        </w:r>
        <w:r w:rsidRPr="003B73BE">
          <w:rPr>
            <w:rFonts w:ascii="Menlo" w:hAnsi="Menlo" w:cs="Menlo"/>
            <w:sz w:val="18"/>
            <w:szCs w:val="18"/>
            <w:rPrChange w:id="443" w:author="Emil Luusua" w:date="2019-03-13T18:40:00Z">
              <w:rPr>
                <w:rFonts w:ascii="Menlo" w:hAnsi="Menlo" w:cs="Menlo"/>
              </w:rPr>
            </w:rPrChange>
          </w:rPr>
          <w:br/>
        </w:r>
        <w:r w:rsidRPr="003B73BE">
          <w:rPr>
            <w:rFonts w:ascii="Menlo" w:hAnsi="Menlo" w:cs="Menlo"/>
            <w:sz w:val="18"/>
            <w:szCs w:val="18"/>
            <w:rPrChange w:id="444" w:author="Emil Luusua" w:date="2019-03-13T18:40:00Z">
              <w:rPr>
                <w:rFonts w:ascii="Menlo" w:hAnsi="Menlo" w:cs="Menlo"/>
              </w:rPr>
            </w:rPrChange>
          </w:rPr>
          <w:br/>
        </w:r>
        <w:r w:rsidRPr="003B73BE">
          <w:rPr>
            <w:rFonts w:ascii="Menlo" w:hAnsi="Menlo" w:cs="Menlo"/>
            <w:color w:val="222222"/>
            <w:sz w:val="18"/>
            <w:szCs w:val="18"/>
            <w:rPrChange w:id="445" w:author="Emil Luusua" w:date="2019-03-13T18:40:00Z">
              <w:rPr>
                <w:rFonts w:ascii="Menlo" w:hAnsi="Menlo" w:cs="Menlo"/>
                <w:color w:val="222222"/>
              </w:rPr>
            </w:rPrChange>
          </w:rPr>
          <w:t>            GetComponent&lt;</w:t>
        </w:r>
        <w:r w:rsidRPr="003B73BE">
          <w:rPr>
            <w:rFonts w:ascii="Menlo" w:hAnsi="Menlo" w:cs="Menlo"/>
            <w:color w:val="3363A4"/>
            <w:sz w:val="18"/>
            <w:szCs w:val="18"/>
            <w:rPrChange w:id="446" w:author="Emil Luusua" w:date="2019-03-13T18:40:00Z">
              <w:rPr>
                <w:rFonts w:ascii="Menlo" w:hAnsi="Menlo" w:cs="Menlo"/>
                <w:color w:val="3363A4"/>
              </w:rPr>
            </w:rPrChange>
          </w:rPr>
          <w:t>Rigidbody</w:t>
        </w:r>
        <w:r w:rsidRPr="003B73BE">
          <w:rPr>
            <w:rFonts w:ascii="Menlo" w:hAnsi="Menlo" w:cs="Menlo"/>
            <w:color w:val="222222"/>
            <w:sz w:val="18"/>
            <w:szCs w:val="18"/>
            <w:rPrChange w:id="447" w:author="Emil Luusua" w:date="2019-03-13T18:40:00Z">
              <w:rPr>
                <w:rFonts w:ascii="Menlo" w:hAnsi="Menlo" w:cs="Menlo"/>
                <w:color w:val="222222"/>
              </w:rPr>
            </w:rPrChange>
          </w:rPr>
          <w:t>&gt;().MovePosition(transform.position + transform.forward * </w:t>
        </w:r>
        <w:r w:rsidRPr="003B73BE">
          <w:rPr>
            <w:rFonts w:ascii="Menlo" w:hAnsi="Menlo" w:cs="Menlo"/>
            <w:color w:val="3363A4"/>
            <w:sz w:val="18"/>
            <w:szCs w:val="18"/>
            <w:rPrChange w:id="448" w:author="Emil Luusua" w:date="2019-03-13T18:40:00Z">
              <w:rPr>
                <w:rFonts w:ascii="Menlo" w:hAnsi="Menlo" w:cs="Menlo"/>
                <w:color w:val="3363A4"/>
              </w:rPr>
            </w:rPrChange>
          </w:rPr>
          <w:t>Time</w:t>
        </w:r>
        <w:r w:rsidRPr="003B73BE">
          <w:rPr>
            <w:rFonts w:ascii="Menlo" w:hAnsi="Menlo" w:cs="Menlo"/>
            <w:color w:val="222222"/>
            <w:sz w:val="18"/>
            <w:szCs w:val="18"/>
            <w:rPrChange w:id="449" w:author="Emil Luusua" w:date="2019-03-13T18:40:00Z">
              <w:rPr>
                <w:rFonts w:ascii="Menlo" w:hAnsi="Menlo" w:cs="Menlo"/>
                <w:color w:val="222222"/>
              </w:rPr>
            </w:rPrChange>
          </w:rPr>
          <w:t>.deltaTime * runSpeed);</w:t>
        </w:r>
        <w:r w:rsidRPr="003B73BE">
          <w:rPr>
            <w:rFonts w:ascii="Menlo" w:hAnsi="Menlo" w:cs="Menlo"/>
            <w:sz w:val="18"/>
            <w:szCs w:val="18"/>
            <w:rPrChange w:id="450" w:author="Emil Luusua" w:date="2019-03-13T18:40:00Z">
              <w:rPr>
                <w:rFonts w:ascii="Menlo" w:hAnsi="Menlo" w:cs="Menlo"/>
              </w:rPr>
            </w:rPrChange>
          </w:rPr>
          <w:br/>
        </w:r>
        <w:r w:rsidRPr="003B73BE">
          <w:rPr>
            <w:rFonts w:ascii="Menlo" w:hAnsi="Menlo" w:cs="Menlo"/>
            <w:color w:val="222222"/>
            <w:sz w:val="18"/>
            <w:szCs w:val="18"/>
            <w:rPrChange w:id="451" w:author="Emil Luusua" w:date="2019-03-13T18:40:00Z">
              <w:rPr>
                <w:rFonts w:ascii="Menlo" w:hAnsi="Menlo" w:cs="Menlo"/>
                <w:color w:val="222222"/>
              </w:rPr>
            </w:rPrChange>
          </w:rPr>
          <w:t>        }</w:t>
        </w:r>
        <w:r w:rsidRPr="003B73BE">
          <w:rPr>
            <w:rFonts w:ascii="Menlo" w:hAnsi="Menlo" w:cs="Menlo"/>
            <w:sz w:val="18"/>
            <w:szCs w:val="18"/>
            <w:rPrChange w:id="452" w:author="Emil Luusua" w:date="2019-03-13T18:40:00Z">
              <w:rPr>
                <w:rFonts w:ascii="Menlo" w:hAnsi="Menlo" w:cs="Menlo"/>
              </w:rPr>
            </w:rPrChange>
          </w:rPr>
          <w:br/>
        </w:r>
        <w:r w:rsidRPr="003B73BE">
          <w:rPr>
            <w:rFonts w:ascii="Menlo" w:hAnsi="Menlo" w:cs="Menlo"/>
            <w:color w:val="222222"/>
            <w:sz w:val="18"/>
            <w:szCs w:val="18"/>
            <w:rPrChange w:id="453" w:author="Emil Luusua" w:date="2019-03-13T18:40:00Z">
              <w:rPr>
                <w:rFonts w:ascii="Menlo" w:hAnsi="Menlo" w:cs="Menlo"/>
                <w:color w:val="222222"/>
              </w:rPr>
            </w:rPrChange>
          </w:rPr>
          <w:t>    }</w:t>
        </w:r>
        <w:r w:rsidRPr="003B73BE">
          <w:rPr>
            <w:sz w:val="18"/>
            <w:szCs w:val="18"/>
            <w:rPrChange w:id="454" w:author="Emil Luusua" w:date="2019-03-13T18:40:00Z">
              <w:rPr/>
            </w:rPrChange>
          </w:rPr>
          <w:t xml:space="preserve"> </w:t>
        </w:r>
      </w:ins>
    </w:p>
    <w:p w:rsidR="00F92A18" w:rsidRDefault="00F92A18" w:rsidP="002E4DF2">
      <w:pPr>
        <w:ind w:firstLine="360"/>
        <w:rPr>
          <w:ins w:id="455" w:author="Emil Luusua" w:date="2019-03-13T18:32:00Z"/>
          <w:sz w:val="18"/>
          <w:szCs w:val="18"/>
        </w:rPr>
      </w:pPr>
    </w:p>
    <w:p w:rsidR="00F92A18" w:rsidRDefault="00F92A18" w:rsidP="002E4DF2">
      <w:pPr>
        <w:ind w:firstLine="360"/>
        <w:rPr>
          <w:ins w:id="456" w:author="Emil Luusua" w:date="2019-03-13T18:32:00Z"/>
          <w:sz w:val="18"/>
          <w:szCs w:val="18"/>
        </w:rPr>
      </w:pPr>
    </w:p>
    <w:p w:rsidR="00F92A18" w:rsidRDefault="00F92A18" w:rsidP="002E4DF2">
      <w:pPr>
        <w:ind w:firstLine="360"/>
        <w:rPr>
          <w:ins w:id="457" w:author="Emil Luusua" w:date="2019-03-13T18:32:00Z"/>
          <w:sz w:val="18"/>
          <w:szCs w:val="18"/>
        </w:rPr>
      </w:pPr>
    </w:p>
    <w:p w:rsidR="00F92A18" w:rsidRDefault="00F92A18" w:rsidP="002E4DF2">
      <w:pPr>
        <w:ind w:firstLine="360"/>
        <w:rPr>
          <w:ins w:id="458" w:author="Emil Luusua" w:date="2019-03-13T18:32:00Z"/>
          <w:sz w:val="18"/>
          <w:szCs w:val="18"/>
        </w:rPr>
      </w:pPr>
    </w:p>
    <w:p w:rsidR="00F92A18" w:rsidRDefault="00F92A18" w:rsidP="002E4DF2">
      <w:pPr>
        <w:ind w:firstLine="360"/>
        <w:rPr>
          <w:ins w:id="459" w:author="Emil Luusua" w:date="2019-03-13T18:32:00Z"/>
          <w:sz w:val="18"/>
          <w:szCs w:val="18"/>
        </w:rPr>
      </w:pPr>
    </w:p>
    <w:p w:rsidR="00F92A18" w:rsidRDefault="00F92A18" w:rsidP="002E4DF2">
      <w:pPr>
        <w:ind w:firstLine="360"/>
        <w:rPr>
          <w:ins w:id="460" w:author="Emil Luusua" w:date="2019-03-13T18:32:00Z"/>
          <w:sz w:val="18"/>
          <w:szCs w:val="18"/>
        </w:rPr>
      </w:pPr>
    </w:p>
    <w:p w:rsidR="001731DE" w:rsidRPr="002E4DF2" w:rsidDel="00F92A18" w:rsidRDefault="001731DE" w:rsidP="001731DE">
      <w:pPr>
        <w:spacing w:after="120"/>
        <w:jc w:val="both"/>
        <w:rPr>
          <w:del w:id="461" w:author="Emil Luusua" w:date="2019-03-13T18:33:00Z"/>
          <w:sz w:val="40"/>
          <w:szCs w:val="40"/>
          <w:lang w:val="en-SG"/>
          <w:rPrChange w:id="462" w:author="Emil Luusua" w:date="2019-03-13T18:26:00Z">
            <w:rPr>
              <w:del w:id="463" w:author="Emil Luusua" w:date="2019-03-13T18:33:00Z"/>
              <w:sz w:val="40"/>
              <w:szCs w:val="40"/>
            </w:rPr>
          </w:rPrChange>
        </w:rPr>
        <w:pPrChange w:id="464" w:author="Emil Luusua" w:date="2019-03-13T14:27:00Z">
          <w:pPr>
            <w:numPr>
              <w:numId w:val="22"/>
            </w:numPr>
            <w:spacing w:after="120"/>
            <w:ind w:left="720" w:hanging="360"/>
            <w:jc w:val="both"/>
          </w:pPr>
        </w:pPrChange>
      </w:pPr>
    </w:p>
    <w:p w:rsidR="00620AD8" w:rsidRPr="00620AD8" w:rsidRDefault="00620AD8" w:rsidP="00620AD8">
      <w:pPr>
        <w:spacing w:after="120"/>
        <w:jc w:val="both"/>
        <w:rPr>
          <w:sz w:val="40"/>
          <w:szCs w:val="40"/>
        </w:rPr>
      </w:pPr>
    </w:p>
    <w:p w:rsidR="00620AD8" w:rsidRDefault="00620AD8" w:rsidP="00FA0D17">
      <w:pPr>
        <w:numPr>
          <w:ilvl w:val="0"/>
          <w:numId w:val="22"/>
        </w:numPr>
        <w:spacing w:after="120"/>
        <w:jc w:val="both"/>
        <w:rPr>
          <w:ins w:id="465" w:author="Emil Luusua" w:date="2019-03-13T18:33:00Z"/>
          <w:sz w:val="40"/>
          <w:szCs w:val="40"/>
        </w:rPr>
      </w:pPr>
      <w:r w:rsidRPr="00620AD8">
        <w:rPr>
          <w:sz w:val="40"/>
          <w:szCs w:val="40"/>
        </w:rPr>
        <w:lastRenderedPageBreak/>
        <w:t>Zombies. These are scripted to act as ‘hordes’ rather than independent entities, they wander around aimlessly but stay as a group. If one gets close to the player, they will not only start chasing, but also alert all nearby zombies to do the same. To avoid the player being completely overwhelmed by these hordes, the zombies have been given a low amount of health so that each one can quickly be killed.</w:t>
      </w:r>
    </w:p>
    <w:p w:rsidR="00F92A18" w:rsidRDefault="00F92A18" w:rsidP="00F92A18">
      <w:pPr>
        <w:spacing w:after="120"/>
        <w:jc w:val="both"/>
        <w:rPr>
          <w:ins w:id="466" w:author="Emil Luusua" w:date="2019-03-13T18:35:00Z"/>
          <w:sz w:val="40"/>
          <w:szCs w:val="40"/>
        </w:rPr>
      </w:pPr>
    </w:p>
    <w:p w:rsidR="00F92A18" w:rsidRDefault="00F92A18" w:rsidP="00B85796">
      <w:pPr>
        <w:pStyle w:val="Caption"/>
        <w:ind w:firstLine="360"/>
        <w:rPr>
          <w:ins w:id="467" w:author="Emil Luusua" w:date="2019-03-13T18:34:00Z"/>
          <w:sz w:val="40"/>
          <w:szCs w:val="40"/>
        </w:rPr>
        <w:pPrChange w:id="468" w:author="Emil Luusua" w:date="2019-03-13T18:48:00Z">
          <w:pPr>
            <w:spacing w:after="120"/>
            <w:jc w:val="both"/>
          </w:pPr>
        </w:pPrChange>
      </w:pPr>
      <w:ins w:id="469" w:author="Emil Luusua" w:date="2019-03-13T18:35:00Z">
        <w:r>
          <w:t xml:space="preserve">Script </w:t>
        </w:r>
        <w:r>
          <w:fldChar w:fldCharType="begin"/>
        </w:r>
        <w:r>
          <w:instrText xml:space="preserve"> SEQ Script \* ARABIC </w:instrText>
        </w:r>
      </w:ins>
      <w:r>
        <w:fldChar w:fldCharType="separate"/>
      </w:r>
      <w:ins w:id="470" w:author="Emil Luusua" w:date="2019-03-13T19:01:00Z">
        <w:r w:rsidR="00BD713F">
          <w:rPr>
            <w:noProof/>
          </w:rPr>
          <w:t>3</w:t>
        </w:r>
      </w:ins>
      <w:ins w:id="471" w:author="Emil Luusua" w:date="2019-03-13T18:35:00Z">
        <w:r>
          <w:fldChar w:fldCharType="end"/>
        </w:r>
        <w:r>
          <w:t>. Function in the zombie script to create hordes chasing the player.</w:t>
        </w:r>
      </w:ins>
    </w:p>
    <w:p w:rsidR="00F92A18" w:rsidRPr="00F92A18" w:rsidRDefault="00F92A18" w:rsidP="00B85796">
      <w:pPr>
        <w:ind w:firstLine="360"/>
        <w:rPr>
          <w:ins w:id="472" w:author="Emil Luusua" w:date="2019-03-13T18:35:00Z"/>
          <w:sz w:val="18"/>
          <w:szCs w:val="18"/>
          <w:lang w:val="en-SG"/>
          <w:rPrChange w:id="473" w:author="Emil Luusua" w:date="2019-03-13T18:35:00Z">
            <w:rPr>
              <w:ins w:id="474" w:author="Emil Luusua" w:date="2019-03-13T18:35:00Z"/>
              <w:lang w:val="en-SG"/>
            </w:rPr>
          </w:rPrChange>
        </w:rPr>
        <w:pPrChange w:id="475" w:author="Emil Luusua" w:date="2019-03-13T18:48:00Z">
          <w:pPr/>
        </w:pPrChange>
      </w:pPr>
      <w:ins w:id="476" w:author="Emil Luusua" w:date="2019-03-13T18:35:00Z">
        <w:r w:rsidRPr="00F92A18">
          <w:rPr>
            <w:rFonts w:ascii="Menlo" w:hAnsi="Menlo" w:cs="Menlo"/>
            <w:color w:val="888A85"/>
            <w:sz w:val="18"/>
            <w:szCs w:val="18"/>
            <w:rPrChange w:id="477" w:author="Emil Luusua" w:date="2019-03-13T18:35:00Z">
              <w:rPr>
                <w:rFonts w:ascii="Menlo" w:hAnsi="Menlo" w:cs="Menlo"/>
                <w:color w:val="888A85"/>
              </w:rPr>
            </w:rPrChange>
          </w:rPr>
          <w:t>// Makes other nearby zombies follow this one if they are walking in place</w:t>
        </w:r>
        <w:r w:rsidRPr="00F92A18">
          <w:rPr>
            <w:rFonts w:ascii="Menlo" w:hAnsi="Menlo" w:cs="Menlo"/>
            <w:sz w:val="18"/>
            <w:szCs w:val="18"/>
            <w:rPrChange w:id="478" w:author="Emil Luusua" w:date="2019-03-13T18:35:00Z">
              <w:rPr>
                <w:rFonts w:ascii="Menlo" w:hAnsi="Menlo" w:cs="Menlo"/>
              </w:rPr>
            </w:rPrChange>
          </w:rPr>
          <w:br/>
        </w:r>
        <w:r w:rsidRPr="00F92A18">
          <w:rPr>
            <w:rFonts w:ascii="Menlo" w:hAnsi="Menlo" w:cs="Menlo"/>
            <w:color w:val="222222"/>
            <w:sz w:val="18"/>
            <w:szCs w:val="18"/>
            <w:rPrChange w:id="479" w:author="Emil Luusua" w:date="2019-03-13T18:35:00Z">
              <w:rPr>
                <w:rFonts w:ascii="Menlo" w:hAnsi="Menlo" w:cs="Menlo"/>
                <w:color w:val="222222"/>
              </w:rPr>
            </w:rPrChange>
          </w:rPr>
          <w:t>    </w:t>
        </w:r>
        <w:r w:rsidRPr="00F92A18">
          <w:rPr>
            <w:rFonts w:ascii="Menlo" w:hAnsi="Menlo" w:cs="Menlo"/>
            <w:color w:val="009695"/>
            <w:sz w:val="18"/>
            <w:szCs w:val="18"/>
            <w:rPrChange w:id="480" w:author="Emil Luusua" w:date="2019-03-13T18:35:00Z">
              <w:rPr>
                <w:rFonts w:ascii="Menlo" w:hAnsi="Menlo" w:cs="Menlo"/>
                <w:color w:val="009695"/>
              </w:rPr>
            </w:rPrChange>
          </w:rPr>
          <w:t>void</w:t>
        </w:r>
        <w:r w:rsidRPr="00F92A18">
          <w:rPr>
            <w:rFonts w:ascii="Menlo" w:hAnsi="Menlo" w:cs="Menlo"/>
            <w:color w:val="222222"/>
            <w:sz w:val="18"/>
            <w:szCs w:val="18"/>
            <w:rPrChange w:id="481" w:author="Emil Luusua" w:date="2019-03-13T18:35:00Z">
              <w:rPr>
                <w:rFonts w:ascii="Menlo" w:hAnsi="Menlo" w:cs="Menlo"/>
                <w:color w:val="222222"/>
              </w:rPr>
            </w:rPrChange>
          </w:rPr>
          <w:t> </w:t>
        </w:r>
        <w:proofErr w:type="spellStart"/>
        <w:r w:rsidRPr="00F92A18">
          <w:rPr>
            <w:rFonts w:ascii="Menlo" w:hAnsi="Menlo" w:cs="Menlo"/>
            <w:color w:val="222222"/>
            <w:sz w:val="18"/>
            <w:szCs w:val="18"/>
            <w:rPrChange w:id="482" w:author="Emil Luusua" w:date="2019-03-13T18:35:00Z">
              <w:rPr>
                <w:rFonts w:ascii="Menlo" w:hAnsi="Menlo" w:cs="Menlo"/>
                <w:color w:val="222222"/>
              </w:rPr>
            </w:rPrChange>
          </w:rPr>
          <w:t>AlertHorde</w:t>
        </w:r>
        <w:proofErr w:type="spellEnd"/>
        <w:r w:rsidRPr="00F92A18">
          <w:rPr>
            <w:rFonts w:ascii="Menlo" w:hAnsi="Menlo" w:cs="Menlo"/>
            <w:color w:val="222222"/>
            <w:sz w:val="18"/>
            <w:szCs w:val="18"/>
            <w:rPrChange w:id="483" w:author="Emil Luusua" w:date="2019-03-13T18:35:00Z">
              <w:rPr>
                <w:rFonts w:ascii="Menlo" w:hAnsi="Menlo" w:cs="Menlo"/>
                <w:color w:val="222222"/>
              </w:rPr>
            </w:rPrChange>
          </w:rPr>
          <w:t>()</w:t>
        </w:r>
        <w:r w:rsidRPr="00F92A18">
          <w:rPr>
            <w:rFonts w:ascii="Menlo" w:hAnsi="Menlo" w:cs="Menlo"/>
            <w:sz w:val="18"/>
            <w:szCs w:val="18"/>
            <w:rPrChange w:id="484" w:author="Emil Luusua" w:date="2019-03-13T18:35:00Z">
              <w:rPr>
                <w:rFonts w:ascii="Menlo" w:hAnsi="Menlo" w:cs="Menlo"/>
              </w:rPr>
            </w:rPrChange>
          </w:rPr>
          <w:br/>
        </w:r>
        <w:r w:rsidRPr="00F92A18">
          <w:rPr>
            <w:rFonts w:ascii="Menlo" w:hAnsi="Menlo" w:cs="Menlo"/>
            <w:color w:val="222222"/>
            <w:sz w:val="18"/>
            <w:szCs w:val="18"/>
            <w:rPrChange w:id="485" w:author="Emil Luusua" w:date="2019-03-13T18:35:00Z">
              <w:rPr>
                <w:rFonts w:ascii="Menlo" w:hAnsi="Menlo" w:cs="Menlo"/>
                <w:color w:val="222222"/>
              </w:rPr>
            </w:rPrChange>
          </w:rPr>
          <w:t>    {</w:t>
        </w:r>
        <w:r w:rsidRPr="00F92A18">
          <w:rPr>
            <w:rFonts w:ascii="Menlo" w:hAnsi="Menlo" w:cs="Menlo"/>
            <w:sz w:val="18"/>
            <w:szCs w:val="18"/>
            <w:rPrChange w:id="486" w:author="Emil Luusua" w:date="2019-03-13T18:35:00Z">
              <w:rPr>
                <w:rFonts w:ascii="Menlo" w:hAnsi="Menlo" w:cs="Menlo"/>
              </w:rPr>
            </w:rPrChange>
          </w:rPr>
          <w:br/>
        </w:r>
        <w:r w:rsidRPr="00F92A18">
          <w:rPr>
            <w:rFonts w:ascii="Menlo" w:hAnsi="Menlo" w:cs="Menlo"/>
            <w:color w:val="222222"/>
            <w:sz w:val="18"/>
            <w:szCs w:val="18"/>
            <w:rPrChange w:id="487" w:author="Emil Luusua" w:date="2019-03-13T18:35:00Z">
              <w:rPr>
                <w:rFonts w:ascii="Menlo" w:hAnsi="Menlo" w:cs="Menlo"/>
                <w:color w:val="222222"/>
              </w:rPr>
            </w:rPrChange>
          </w:rPr>
          <w:t>        </w:t>
        </w:r>
        <w:r w:rsidRPr="00F92A18">
          <w:rPr>
            <w:rFonts w:ascii="Menlo" w:hAnsi="Menlo" w:cs="Menlo"/>
            <w:color w:val="009695"/>
            <w:sz w:val="18"/>
            <w:szCs w:val="18"/>
            <w:rPrChange w:id="488" w:author="Emil Luusua" w:date="2019-03-13T18:35:00Z">
              <w:rPr>
                <w:rFonts w:ascii="Menlo" w:hAnsi="Menlo" w:cs="Menlo"/>
                <w:color w:val="009695"/>
              </w:rPr>
            </w:rPrChange>
          </w:rPr>
          <w:t>foreach</w:t>
        </w:r>
        <w:r w:rsidRPr="00F92A18">
          <w:rPr>
            <w:rFonts w:ascii="Menlo" w:hAnsi="Menlo" w:cs="Menlo"/>
            <w:color w:val="222222"/>
            <w:sz w:val="18"/>
            <w:szCs w:val="18"/>
            <w:rPrChange w:id="489" w:author="Emil Luusua" w:date="2019-03-13T18:35:00Z">
              <w:rPr>
                <w:rFonts w:ascii="Menlo" w:hAnsi="Menlo" w:cs="Menlo"/>
                <w:color w:val="222222"/>
              </w:rPr>
            </w:rPrChange>
          </w:rPr>
          <w:t> (</w:t>
        </w:r>
        <w:r w:rsidRPr="00F92A18">
          <w:rPr>
            <w:rFonts w:ascii="Menlo" w:hAnsi="Menlo" w:cs="Menlo"/>
            <w:color w:val="3363A4"/>
            <w:sz w:val="18"/>
            <w:szCs w:val="18"/>
            <w:rPrChange w:id="490" w:author="Emil Luusua" w:date="2019-03-13T18:35:00Z">
              <w:rPr>
                <w:rFonts w:ascii="Menlo" w:hAnsi="Menlo" w:cs="Menlo"/>
                <w:color w:val="3363A4"/>
              </w:rPr>
            </w:rPrChange>
          </w:rPr>
          <w:t>GameObject</w:t>
        </w:r>
        <w:r w:rsidRPr="00F92A18">
          <w:rPr>
            <w:rFonts w:ascii="Menlo" w:hAnsi="Menlo" w:cs="Menlo"/>
            <w:color w:val="222222"/>
            <w:sz w:val="18"/>
            <w:szCs w:val="18"/>
            <w:rPrChange w:id="491" w:author="Emil Luusua" w:date="2019-03-13T18:35:00Z">
              <w:rPr>
                <w:rFonts w:ascii="Menlo" w:hAnsi="Menlo" w:cs="Menlo"/>
                <w:color w:val="222222"/>
              </w:rPr>
            </w:rPrChange>
          </w:rPr>
          <w:t> zombie </w:t>
        </w:r>
        <w:r w:rsidRPr="00F92A18">
          <w:rPr>
            <w:rFonts w:ascii="Menlo" w:hAnsi="Menlo" w:cs="Menlo"/>
            <w:color w:val="009695"/>
            <w:sz w:val="18"/>
            <w:szCs w:val="18"/>
            <w:rPrChange w:id="492" w:author="Emil Luusua" w:date="2019-03-13T18:35:00Z">
              <w:rPr>
                <w:rFonts w:ascii="Menlo" w:hAnsi="Menlo" w:cs="Menlo"/>
                <w:color w:val="009695"/>
              </w:rPr>
            </w:rPrChange>
          </w:rPr>
          <w:t>in</w:t>
        </w:r>
        <w:r w:rsidRPr="00F92A18">
          <w:rPr>
            <w:rFonts w:ascii="Menlo" w:hAnsi="Menlo" w:cs="Menlo"/>
            <w:color w:val="222222"/>
            <w:sz w:val="18"/>
            <w:szCs w:val="18"/>
            <w:rPrChange w:id="493" w:author="Emil Luusua" w:date="2019-03-13T18:35:00Z">
              <w:rPr>
                <w:rFonts w:ascii="Menlo" w:hAnsi="Menlo" w:cs="Menlo"/>
                <w:color w:val="222222"/>
              </w:rPr>
            </w:rPrChange>
          </w:rPr>
          <w:t> </w:t>
        </w:r>
        <w:r w:rsidRPr="00F92A18">
          <w:rPr>
            <w:rFonts w:ascii="Menlo" w:hAnsi="Menlo" w:cs="Menlo"/>
            <w:color w:val="3363A4"/>
            <w:sz w:val="18"/>
            <w:szCs w:val="18"/>
            <w:rPrChange w:id="494" w:author="Emil Luusua" w:date="2019-03-13T18:35:00Z">
              <w:rPr>
                <w:rFonts w:ascii="Menlo" w:hAnsi="Menlo" w:cs="Menlo"/>
                <w:color w:val="3363A4"/>
              </w:rPr>
            </w:rPrChange>
          </w:rPr>
          <w:t>GameObject</w:t>
        </w:r>
        <w:r w:rsidRPr="00F92A18">
          <w:rPr>
            <w:rFonts w:ascii="Menlo" w:hAnsi="Menlo" w:cs="Menlo"/>
            <w:color w:val="222222"/>
            <w:sz w:val="18"/>
            <w:szCs w:val="18"/>
            <w:rPrChange w:id="495" w:author="Emil Luusua" w:date="2019-03-13T18:35:00Z">
              <w:rPr>
                <w:rFonts w:ascii="Menlo" w:hAnsi="Menlo" w:cs="Menlo"/>
                <w:color w:val="222222"/>
              </w:rPr>
            </w:rPrChange>
          </w:rPr>
          <w:t>.FindGameObjectsWithTag(</w:t>
        </w:r>
        <w:r w:rsidRPr="00F92A18">
          <w:rPr>
            <w:rFonts w:ascii="Menlo" w:hAnsi="Menlo" w:cs="Menlo"/>
            <w:color w:val="DB7100"/>
            <w:sz w:val="18"/>
            <w:szCs w:val="18"/>
            <w:rPrChange w:id="496" w:author="Emil Luusua" w:date="2019-03-13T18:35:00Z">
              <w:rPr>
                <w:rFonts w:ascii="Menlo" w:hAnsi="Menlo" w:cs="Menlo"/>
                <w:color w:val="DB7100"/>
              </w:rPr>
            </w:rPrChange>
          </w:rPr>
          <w:t>"Zombie"</w:t>
        </w:r>
        <w:r w:rsidRPr="00F92A18">
          <w:rPr>
            <w:rFonts w:ascii="Menlo" w:hAnsi="Menlo" w:cs="Menlo"/>
            <w:color w:val="222222"/>
            <w:sz w:val="18"/>
            <w:szCs w:val="18"/>
            <w:rPrChange w:id="497" w:author="Emil Luusua" w:date="2019-03-13T18:35:00Z">
              <w:rPr>
                <w:rFonts w:ascii="Menlo" w:hAnsi="Menlo" w:cs="Menlo"/>
                <w:color w:val="222222"/>
              </w:rPr>
            </w:rPrChange>
          </w:rPr>
          <w:t>))</w:t>
        </w:r>
        <w:r w:rsidRPr="00F92A18">
          <w:rPr>
            <w:rFonts w:ascii="Menlo" w:hAnsi="Menlo" w:cs="Menlo"/>
            <w:sz w:val="18"/>
            <w:szCs w:val="18"/>
            <w:rPrChange w:id="498" w:author="Emil Luusua" w:date="2019-03-13T18:35:00Z">
              <w:rPr>
                <w:rFonts w:ascii="Menlo" w:hAnsi="Menlo" w:cs="Menlo"/>
              </w:rPr>
            </w:rPrChange>
          </w:rPr>
          <w:br/>
        </w:r>
        <w:r w:rsidRPr="00F92A18">
          <w:rPr>
            <w:rFonts w:ascii="Menlo" w:hAnsi="Menlo" w:cs="Menlo"/>
            <w:color w:val="222222"/>
            <w:sz w:val="18"/>
            <w:szCs w:val="18"/>
            <w:rPrChange w:id="499" w:author="Emil Luusua" w:date="2019-03-13T18:35:00Z">
              <w:rPr>
                <w:rFonts w:ascii="Menlo" w:hAnsi="Menlo" w:cs="Menlo"/>
                <w:color w:val="222222"/>
              </w:rPr>
            </w:rPrChange>
          </w:rPr>
          <w:t>        {</w:t>
        </w:r>
        <w:r w:rsidRPr="00F92A18">
          <w:rPr>
            <w:rFonts w:ascii="Menlo" w:hAnsi="Menlo" w:cs="Menlo"/>
            <w:sz w:val="18"/>
            <w:szCs w:val="18"/>
            <w:rPrChange w:id="500" w:author="Emil Luusua" w:date="2019-03-13T18:35:00Z">
              <w:rPr>
                <w:rFonts w:ascii="Menlo" w:hAnsi="Menlo" w:cs="Menlo"/>
              </w:rPr>
            </w:rPrChange>
          </w:rPr>
          <w:br/>
        </w:r>
        <w:r w:rsidRPr="00F92A18">
          <w:rPr>
            <w:rFonts w:ascii="Menlo" w:hAnsi="Menlo" w:cs="Menlo"/>
            <w:color w:val="222222"/>
            <w:sz w:val="18"/>
            <w:szCs w:val="18"/>
            <w:rPrChange w:id="501" w:author="Emil Luusua" w:date="2019-03-13T18:35:00Z">
              <w:rPr>
                <w:rFonts w:ascii="Menlo" w:hAnsi="Menlo" w:cs="Menlo"/>
                <w:color w:val="222222"/>
              </w:rPr>
            </w:rPrChange>
          </w:rPr>
          <w:t>            </w:t>
        </w:r>
        <w:r w:rsidRPr="00F92A18">
          <w:rPr>
            <w:rFonts w:ascii="Menlo" w:hAnsi="Menlo" w:cs="Menlo"/>
            <w:color w:val="009695"/>
            <w:sz w:val="18"/>
            <w:szCs w:val="18"/>
            <w:rPrChange w:id="502" w:author="Emil Luusua" w:date="2019-03-13T18:35:00Z">
              <w:rPr>
                <w:rFonts w:ascii="Menlo" w:hAnsi="Menlo" w:cs="Menlo"/>
                <w:color w:val="009695"/>
              </w:rPr>
            </w:rPrChange>
          </w:rPr>
          <w:t>float</w:t>
        </w:r>
        <w:r w:rsidRPr="00F92A18">
          <w:rPr>
            <w:rFonts w:ascii="Menlo" w:hAnsi="Menlo" w:cs="Menlo"/>
            <w:color w:val="222222"/>
            <w:sz w:val="18"/>
            <w:szCs w:val="18"/>
            <w:rPrChange w:id="503" w:author="Emil Luusua" w:date="2019-03-13T18:35:00Z">
              <w:rPr>
                <w:rFonts w:ascii="Menlo" w:hAnsi="Menlo" w:cs="Menlo"/>
                <w:color w:val="222222"/>
              </w:rPr>
            </w:rPrChange>
          </w:rPr>
          <w:t> dist = </w:t>
        </w:r>
        <w:r w:rsidRPr="00F92A18">
          <w:rPr>
            <w:rFonts w:ascii="Menlo" w:hAnsi="Menlo" w:cs="Menlo"/>
            <w:color w:val="3363A4"/>
            <w:sz w:val="18"/>
            <w:szCs w:val="18"/>
            <w:rPrChange w:id="504" w:author="Emil Luusua" w:date="2019-03-13T18:35:00Z">
              <w:rPr>
                <w:rFonts w:ascii="Menlo" w:hAnsi="Menlo" w:cs="Menlo"/>
                <w:color w:val="3363A4"/>
              </w:rPr>
            </w:rPrChange>
          </w:rPr>
          <w:t>Vector3</w:t>
        </w:r>
        <w:r w:rsidRPr="00F92A18">
          <w:rPr>
            <w:rFonts w:ascii="Menlo" w:hAnsi="Menlo" w:cs="Menlo"/>
            <w:color w:val="222222"/>
            <w:sz w:val="18"/>
            <w:szCs w:val="18"/>
            <w:rPrChange w:id="505" w:author="Emil Luusua" w:date="2019-03-13T18:35:00Z">
              <w:rPr>
                <w:rFonts w:ascii="Menlo" w:hAnsi="Menlo" w:cs="Menlo"/>
                <w:color w:val="222222"/>
              </w:rPr>
            </w:rPrChange>
          </w:rPr>
          <w:t>.Distance(transform.position, zombie.transform.position);</w:t>
        </w:r>
        <w:r w:rsidRPr="00F92A18">
          <w:rPr>
            <w:rFonts w:ascii="Menlo" w:hAnsi="Menlo" w:cs="Menlo"/>
            <w:sz w:val="18"/>
            <w:szCs w:val="18"/>
            <w:rPrChange w:id="506" w:author="Emil Luusua" w:date="2019-03-13T18:35:00Z">
              <w:rPr>
                <w:rFonts w:ascii="Menlo" w:hAnsi="Menlo" w:cs="Menlo"/>
              </w:rPr>
            </w:rPrChange>
          </w:rPr>
          <w:br/>
        </w:r>
        <w:r w:rsidRPr="00F92A18">
          <w:rPr>
            <w:rFonts w:ascii="Menlo" w:hAnsi="Menlo" w:cs="Menlo"/>
            <w:color w:val="222222"/>
            <w:sz w:val="18"/>
            <w:szCs w:val="18"/>
            <w:rPrChange w:id="507" w:author="Emil Luusua" w:date="2019-03-13T18:35:00Z">
              <w:rPr>
                <w:rFonts w:ascii="Menlo" w:hAnsi="Menlo" w:cs="Menlo"/>
                <w:color w:val="222222"/>
              </w:rPr>
            </w:rPrChange>
          </w:rPr>
          <w:t>            </w:t>
        </w:r>
        <w:r w:rsidRPr="00F92A18">
          <w:rPr>
            <w:rFonts w:ascii="Menlo" w:hAnsi="Menlo" w:cs="Menlo"/>
            <w:color w:val="009695"/>
            <w:sz w:val="18"/>
            <w:szCs w:val="18"/>
            <w:rPrChange w:id="508" w:author="Emil Luusua" w:date="2019-03-13T18:35:00Z">
              <w:rPr>
                <w:rFonts w:ascii="Menlo" w:hAnsi="Menlo" w:cs="Menlo"/>
                <w:color w:val="009695"/>
              </w:rPr>
            </w:rPrChange>
          </w:rPr>
          <w:t>if</w:t>
        </w:r>
        <w:r w:rsidRPr="00F92A18">
          <w:rPr>
            <w:rFonts w:ascii="Menlo" w:hAnsi="Menlo" w:cs="Menlo"/>
            <w:color w:val="222222"/>
            <w:sz w:val="18"/>
            <w:szCs w:val="18"/>
            <w:rPrChange w:id="509" w:author="Emil Luusua" w:date="2019-03-13T18:35:00Z">
              <w:rPr>
                <w:rFonts w:ascii="Menlo" w:hAnsi="Menlo" w:cs="Menlo"/>
                <w:color w:val="222222"/>
              </w:rPr>
            </w:rPrChange>
          </w:rPr>
          <w:t> (</w:t>
        </w:r>
        <w:proofErr w:type="spellStart"/>
        <w:r w:rsidRPr="00F92A18">
          <w:rPr>
            <w:rFonts w:ascii="Menlo" w:hAnsi="Menlo" w:cs="Menlo"/>
            <w:color w:val="222222"/>
            <w:sz w:val="18"/>
            <w:szCs w:val="18"/>
            <w:rPrChange w:id="510" w:author="Emil Luusua" w:date="2019-03-13T18:35:00Z">
              <w:rPr>
                <w:rFonts w:ascii="Menlo" w:hAnsi="Menlo" w:cs="Menlo"/>
                <w:color w:val="222222"/>
              </w:rPr>
            </w:rPrChange>
          </w:rPr>
          <w:t>dist</w:t>
        </w:r>
        <w:proofErr w:type="spellEnd"/>
        <w:r w:rsidRPr="00F92A18">
          <w:rPr>
            <w:rFonts w:ascii="Menlo" w:hAnsi="Menlo" w:cs="Menlo"/>
            <w:color w:val="222222"/>
            <w:sz w:val="18"/>
            <w:szCs w:val="18"/>
            <w:rPrChange w:id="511" w:author="Emil Luusua" w:date="2019-03-13T18:35:00Z">
              <w:rPr>
                <w:rFonts w:ascii="Menlo" w:hAnsi="Menlo" w:cs="Menlo"/>
                <w:color w:val="222222"/>
              </w:rPr>
            </w:rPrChange>
          </w:rPr>
          <w:t> &lt; h</w:t>
        </w:r>
        <w:proofErr w:type="spellStart"/>
        <w:r w:rsidRPr="00F92A18">
          <w:rPr>
            <w:rFonts w:ascii="Menlo" w:hAnsi="Menlo" w:cs="Menlo"/>
            <w:color w:val="222222"/>
            <w:sz w:val="18"/>
            <w:szCs w:val="18"/>
            <w:rPrChange w:id="512" w:author="Emil Luusua" w:date="2019-03-13T18:35:00Z">
              <w:rPr>
                <w:rFonts w:ascii="Menlo" w:hAnsi="Menlo" w:cs="Menlo"/>
                <w:color w:val="222222"/>
              </w:rPr>
            </w:rPrChange>
          </w:rPr>
          <w:t>ordeRange </w:t>
        </w:r>
        <w:proofErr w:type="spellEnd"/>
        <w:r w:rsidRPr="00F92A18">
          <w:rPr>
            <w:rFonts w:ascii="Menlo" w:hAnsi="Menlo" w:cs="Menlo"/>
            <w:color w:val="222222"/>
            <w:sz w:val="18"/>
            <w:szCs w:val="18"/>
            <w:rPrChange w:id="513" w:author="Emil Luusua" w:date="2019-03-13T18:35:00Z">
              <w:rPr>
                <w:rFonts w:ascii="Menlo" w:hAnsi="Menlo" w:cs="Menlo"/>
                <w:color w:val="222222"/>
              </w:rPr>
            </w:rPrChange>
          </w:rPr>
          <w:t>&amp;&amp;</w:t>
        </w:r>
        <w:r w:rsidRPr="00F92A18">
          <w:rPr>
            <w:rFonts w:ascii="Menlo" w:hAnsi="Menlo" w:cs="Menlo"/>
            <w:sz w:val="18"/>
            <w:szCs w:val="18"/>
            <w:rPrChange w:id="514" w:author="Emil Luusua" w:date="2019-03-13T18:35:00Z">
              <w:rPr>
                <w:rFonts w:ascii="Menlo" w:hAnsi="Menlo" w:cs="Menlo"/>
              </w:rPr>
            </w:rPrChange>
          </w:rPr>
          <w:br/>
        </w:r>
        <w:r w:rsidRPr="00F92A18">
          <w:rPr>
            <w:rFonts w:ascii="Menlo" w:hAnsi="Menlo" w:cs="Menlo"/>
            <w:color w:val="222222"/>
            <w:sz w:val="18"/>
            <w:szCs w:val="18"/>
            <w:rPrChange w:id="515" w:author="Emil Luusua" w:date="2019-03-13T18:35:00Z">
              <w:rPr>
                <w:rFonts w:ascii="Menlo" w:hAnsi="Menlo" w:cs="Menlo"/>
                <w:color w:val="222222"/>
              </w:rPr>
            </w:rPrChange>
          </w:rPr>
          <w:t>                zombie.GetComponent&lt;</w:t>
        </w:r>
        <w:r w:rsidRPr="00F92A18">
          <w:rPr>
            <w:rFonts w:ascii="Menlo" w:hAnsi="Menlo" w:cs="Menlo"/>
            <w:color w:val="3363A4"/>
            <w:sz w:val="18"/>
            <w:szCs w:val="18"/>
            <w:rPrChange w:id="516" w:author="Emil Luusua" w:date="2019-03-13T18:35:00Z">
              <w:rPr>
                <w:rFonts w:ascii="Menlo" w:hAnsi="Menlo" w:cs="Menlo"/>
                <w:color w:val="3363A4"/>
              </w:rPr>
            </w:rPrChange>
          </w:rPr>
          <w:t>Animator</w:t>
        </w:r>
        <w:r w:rsidRPr="00F92A18">
          <w:rPr>
            <w:rFonts w:ascii="Menlo" w:hAnsi="Menlo" w:cs="Menlo"/>
            <w:color w:val="222222"/>
            <w:sz w:val="18"/>
            <w:szCs w:val="18"/>
            <w:rPrChange w:id="517" w:author="Emil Luusua" w:date="2019-03-13T18:35:00Z">
              <w:rPr>
                <w:rFonts w:ascii="Menlo" w:hAnsi="Menlo" w:cs="Menlo"/>
                <w:color w:val="222222"/>
              </w:rPr>
            </w:rPrChange>
          </w:rPr>
          <w:t>&gt;().GetCurrentAnimatorStateInfo(</w:t>
        </w:r>
        <w:r w:rsidRPr="00F92A18">
          <w:rPr>
            <w:rFonts w:ascii="Menlo" w:hAnsi="Menlo" w:cs="Menlo"/>
            <w:color w:val="DB7100"/>
            <w:sz w:val="18"/>
            <w:szCs w:val="18"/>
            <w:rPrChange w:id="518" w:author="Emil Luusua" w:date="2019-03-13T18:35:00Z">
              <w:rPr>
                <w:rFonts w:ascii="Menlo" w:hAnsi="Menlo" w:cs="Menlo"/>
                <w:color w:val="DB7100"/>
              </w:rPr>
            </w:rPrChange>
          </w:rPr>
          <w:t>0</w:t>
        </w:r>
        <w:r w:rsidRPr="00F92A18">
          <w:rPr>
            <w:rFonts w:ascii="Menlo" w:hAnsi="Menlo" w:cs="Menlo"/>
            <w:color w:val="222222"/>
            <w:sz w:val="18"/>
            <w:szCs w:val="18"/>
            <w:rPrChange w:id="519" w:author="Emil Luusua" w:date="2019-03-13T18:35:00Z">
              <w:rPr>
                <w:rFonts w:ascii="Menlo" w:hAnsi="Menlo" w:cs="Menlo"/>
                <w:color w:val="222222"/>
              </w:rPr>
            </w:rPrChange>
          </w:rPr>
          <w:t>).IsName(</w:t>
        </w:r>
        <w:r w:rsidRPr="00F92A18">
          <w:rPr>
            <w:rFonts w:ascii="Menlo" w:hAnsi="Menlo" w:cs="Menlo"/>
            <w:color w:val="DB7100"/>
            <w:sz w:val="18"/>
            <w:szCs w:val="18"/>
            <w:rPrChange w:id="520" w:author="Emil Luusua" w:date="2019-03-13T18:35:00Z">
              <w:rPr>
                <w:rFonts w:ascii="Menlo" w:hAnsi="Menlo" w:cs="Menlo"/>
                <w:color w:val="DB7100"/>
              </w:rPr>
            </w:rPrChange>
          </w:rPr>
          <w:t>"walk_in_place"</w:t>
        </w:r>
        <w:r w:rsidRPr="00F92A18">
          <w:rPr>
            <w:rFonts w:ascii="Menlo" w:hAnsi="Menlo" w:cs="Menlo"/>
            <w:color w:val="222222"/>
            <w:sz w:val="18"/>
            <w:szCs w:val="18"/>
            <w:rPrChange w:id="521" w:author="Emil Luusua" w:date="2019-03-13T18:35:00Z">
              <w:rPr>
                <w:rFonts w:ascii="Menlo" w:hAnsi="Menlo" w:cs="Menlo"/>
                <w:color w:val="222222"/>
              </w:rPr>
            </w:rPrChange>
          </w:rPr>
          <w:t>) &amp;&amp;</w:t>
        </w:r>
        <w:r w:rsidRPr="00F92A18">
          <w:rPr>
            <w:rFonts w:ascii="Menlo" w:hAnsi="Menlo" w:cs="Menlo"/>
            <w:sz w:val="18"/>
            <w:szCs w:val="18"/>
            <w:rPrChange w:id="522" w:author="Emil Luusua" w:date="2019-03-13T18:35:00Z">
              <w:rPr>
                <w:rFonts w:ascii="Menlo" w:hAnsi="Menlo" w:cs="Menlo"/>
              </w:rPr>
            </w:rPrChange>
          </w:rPr>
          <w:br/>
        </w:r>
        <w:r w:rsidRPr="00F92A18">
          <w:rPr>
            <w:rFonts w:ascii="Menlo" w:hAnsi="Menlo" w:cs="Menlo"/>
            <w:color w:val="222222"/>
            <w:sz w:val="18"/>
            <w:szCs w:val="18"/>
            <w:rPrChange w:id="523" w:author="Emil Luusua" w:date="2019-03-13T18:35:00Z">
              <w:rPr>
                <w:rFonts w:ascii="Menlo" w:hAnsi="Menlo" w:cs="Menlo"/>
                <w:color w:val="222222"/>
              </w:rPr>
            </w:rPrChange>
          </w:rPr>
          <w:t>                zombie.GetComponent&lt;</w:t>
        </w:r>
        <w:r w:rsidRPr="00F92A18">
          <w:rPr>
            <w:rFonts w:ascii="Menlo" w:hAnsi="Menlo" w:cs="Menlo"/>
            <w:color w:val="3363A4"/>
            <w:sz w:val="18"/>
            <w:szCs w:val="18"/>
            <w:rPrChange w:id="524" w:author="Emil Luusua" w:date="2019-03-13T18:35:00Z">
              <w:rPr>
                <w:rFonts w:ascii="Menlo" w:hAnsi="Menlo" w:cs="Menlo"/>
                <w:color w:val="3363A4"/>
              </w:rPr>
            </w:rPrChange>
          </w:rPr>
          <w:t>ZombieScript</w:t>
        </w:r>
        <w:r w:rsidRPr="00F92A18">
          <w:rPr>
            <w:rFonts w:ascii="Menlo" w:hAnsi="Menlo" w:cs="Menlo"/>
            <w:color w:val="222222"/>
            <w:sz w:val="18"/>
            <w:szCs w:val="18"/>
            <w:rPrChange w:id="525" w:author="Emil Luusua" w:date="2019-03-13T18:35:00Z">
              <w:rPr>
                <w:rFonts w:ascii="Menlo" w:hAnsi="Menlo" w:cs="Menlo"/>
                <w:color w:val="222222"/>
              </w:rPr>
            </w:rPrChange>
          </w:rPr>
          <w:t>&gt;().following == </w:t>
        </w:r>
        <w:r w:rsidRPr="00F92A18">
          <w:rPr>
            <w:rFonts w:ascii="Menlo" w:hAnsi="Menlo" w:cs="Menlo"/>
            <w:color w:val="009695"/>
            <w:sz w:val="18"/>
            <w:szCs w:val="18"/>
            <w:rPrChange w:id="526" w:author="Emil Luusua" w:date="2019-03-13T18:35:00Z">
              <w:rPr>
                <w:rFonts w:ascii="Menlo" w:hAnsi="Menlo" w:cs="Menlo"/>
                <w:color w:val="009695"/>
              </w:rPr>
            </w:rPrChange>
          </w:rPr>
          <w:t>null</w:t>
        </w:r>
        <w:r w:rsidRPr="00F92A18">
          <w:rPr>
            <w:rFonts w:ascii="Menlo" w:hAnsi="Menlo" w:cs="Menlo"/>
            <w:color w:val="222222"/>
            <w:sz w:val="18"/>
            <w:szCs w:val="18"/>
            <w:rPrChange w:id="527" w:author="Emil Luusua" w:date="2019-03-13T18:35:00Z">
              <w:rPr>
                <w:rFonts w:ascii="Menlo" w:hAnsi="Menlo" w:cs="Menlo"/>
                <w:color w:val="222222"/>
              </w:rPr>
            </w:rPrChange>
          </w:rPr>
          <w:t>)</w:t>
        </w:r>
        <w:r w:rsidRPr="00F92A18">
          <w:rPr>
            <w:rFonts w:ascii="Menlo" w:hAnsi="Menlo" w:cs="Menlo"/>
            <w:sz w:val="18"/>
            <w:szCs w:val="18"/>
            <w:rPrChange w:id="528" w:author="Emil Luusua" w:date="2019-03-13T18:35:00Z">
              <w:rPr>
                <w:rFonts w:ascii="Menlo" w:hAnsi="Menlo" w:cs="Menlo"/>
              </w:rPr>
            </w:rPrChange>
          </w:rPr>
          <w:br/>
        </w:r>
        <w:r w:rsidRPr="00F92A18">
          <w:rPr>
            <w:rFonts w:ascii="Menlo" w:hAnsi="Menlo" w:cs="Menlo"/>
            <w:color w:val="222222"/>
            <w:sz w:val="18"/>
            <w:szCs w:val="18"/>
            <w:rPrChange w:id="529" w:author="Emil Luusua" w:date="2019-03-13T18:35:00Z">
              <w:rPr>
                <w:rFonts w:ascii="Menlo" w:hAnsi="Menlo" w:cs="Menlo"/>
                <w:color w:val="222222"/>
              </w:rPr>
            </w:rPrChange>
          </w:rPr>
          <w:t>            {</w:t>
        </w:r>
        <w:r w:rsidRPr="00F92A18">
          <w:rPr>
            <w:rFonts w:ascii="Menlo" w:hAnsi="Menlo" w:cs="Menlo"/>
            <w:sz w:val="18"/>
            <w:szCs w:val="18"/>
            <w:rPrChange w:id="530" w:author="Emil Luusua" w:date="2019-03-13T18:35:00Z">
              <w:rPr>
                <w:rFonts w:ascii="Menlo" w:hAnsi="Menlo" w:cs="Menlo"/>
              </w:rPr>
            </w:rPrChange>
          </w:rPr>
          <w:br/>
        </w:r>
        <w:r w:rsidRPr="00F92A18">
          <w:rPr>
            <w:rFonts w:ascii="Menlo" w:hAnsi="Menlo" w:cs="Menlo"/>
            <w:color w:val="222222"/>
            <w:sz w:val="18"/>
            <w:szCs w:val="18"/>
            <w:rPrChange w:id="531" w:author="Emil Luusua" w:date="2019-03-13T18:35:00Z">
              <w:rPr>
                <w:rFonts w:ascii="Menlo" w:hAnsi="Menlo" w:cs="Menlo"/>
                <w:color w:val="222222"/>
              </w:rPr>
            </w:rPrChange>
          </w:rPr>
          <w:t>                zombie.GetComponent&lt;</w:t>
        </w:r>
        <w:r w:rsidRPr="00F92A18">
          <w:rPr>
            <w:rFonts w:ascii="Menlo" w:hAnsi="Menlo" w:cs="Menlo"/>
            <w:color w:val="3363A4"/>
            <w:sz w:val="18"/>
            <w:szCs w:val="18"/>
            <w:rPrChange w:id="532" w:author="Emil Luusua" w:date="2019-03-13T18:35:00Z">
              <w:rPr>
                <w:rFonts w:ascii="Menlo" w:hAnsi="Menlo" w:cs="Menlo"/>
                <w:color w:val="3363A4"/>
              </w:rPr>
            </w:rPrChange>
          </w:rPr>
          <w:t>ZombieScript</w:t>
        </w:r>
        <w:r w:rsidRPr="00F92A18">
          <w:rPr>
            <w:rFonts w:ascii="Menlo" w:hAnsi="Menlo" w:cs="Menlo"/>
            <w:color w:val="222222"/>
            <w:sz w:val="18"/>
            <w:szCs w:val="18"/>
            <w:rPrChange w:id="533" w:author="Emil Luusua" w:date="2019-03-13T18:35:00Z">
              <w:rPr>
                <w:rFonts w:ascii="Menlo" w:hAnsi="Menlo" w:cs="Menlo"/>
                <w:color w:val="222222"/>
              </w:rPr>
            </w:rPrChange>
          </w:rPr>
          <w:t>&gt;().following = gameObject;</w:t>
        </w:r>
        <w:r w:rsidRPr="00F92A18">
          <w:rPr>
            <w:rFonts w:ascii="Menlo" w:hAnsi="Menlo" w:cs="Menlo"/>
            <w:sz w:val="18"/>
            <w:szCs w:val="18"/>
            <w:rPrChange w:id="534" w:author="Emil Luusua" w:date="2019-03-13T18:35:00Z">
              <w:rPr>
                <w:rFonts w:ascii="Menlo" w:hAnsi="Menlo" w:cs="Menlo"/>
              </w:rPr>
            </w:rPrChange>
          </w:rPr>
          <w:br/>
        </w:r>
        <w:r w:rsidRPr="00F92A18">
          <w:rPr>
            <w:rFonts w:ascii="Menlo" w:hAnsi="Menlo" w:cs="Menlo"/>
            <w:color w:val="222222"/>
            <w:sz w:val="18"/>
            <w:szCs w:val="18"/>
            <w:rPrChange w:id="535" w:author="Emil Luusua" w:date="2019-03-13T18:35:00Z">
              <w:rPr>
                <w:rFonts w:ascii="Menlo" w:hAnsi="Menlo" w:cs="Menlo"/>
                <w:color w:val="222222"/>
              </w:rPr>
            </w:rPrChange>
          </w:rPr>
          <w:t>            }</w:t>
        </w:r>
        <w:r w:rsidRPr="00F92A18">
          <w:rPr>
            <w:rFonts w:ascii="Menlo" w:hAnsi="Menlo" w:cs="Menlo"/>
            <w:sz w:val="18"/>
            <w:szCs w:val="18"/>
            <w:rPrChange w:id="536" w:author="Emil Luusua" w:date="2019-03-13T18:35:00Z">
              <w:rPr>
                <w:rFonts w:ascii="Menlo" w:hAnsi="Menlo" w:cs="Menlo"/>
              </w:rPr>
            </w:rPrChange>
          </w:rPr>
          <w:br/>
        </w:r>
        <w:r w:rsidRPr="00F92A18">
          <w:rPr>
            <w:rFonts w:ascii="Menlo" w:hAnsi="Menlo" w:cs="Menlo"/>
            <w:color w:val="222222"/>
            <w:sz w:val="18"/>
            <w:szCs w:val="18"/>
            <w:rPrChange w:id="537" w:author="Emil Luusua" w:date="2019-03-13T18:35:00Z">
              <w:rPr>
                <w:rFonts w:ascii="Menlo" w:hAnsi="Menlo" w:cs="Menlo"/>
                <w:color w:val="222222"/>
              </w:rPr>
            </w:rPrChange>
          </w:rPr>
          <w:t>        }</w:t>
        </w:r>
        <w:r w:rsidRPr="00F92A18">
          <w:rPr>
            <w:rFonts w:ascii="Menlo" w:hAnsi="Menlo" w:cs="Menlo"/>
            <w:sz w:val="18"/>
            <w:szCs w:val="18"/>
            <w:rPrChange w:id="538" w:author="Emil Luusua" w:date="2019-03-13T18:35:00Z">
              <w:rPr>
                <w:rFonts w:ascii="Menlo" w:hAnsi="Menlo" w:cs="Menlo"/>
              </w:rPr>
            </w:rPrChange>
          </w:rPr>
          <w:br/>
        </w:r>
        <w:r w:rsidRPr="00F92A18">
          <w:rPr>
            <w:rFonts w:ascii="Menlo" w:hAnsi="Menlo" w:cs="Menlo"/>
            <w:color w:val="222222"/>
            <w:sz w:val="18"/>
            <w:szCs w:val="18"/>
            <w:rPrChange w:id="539" w:author="Emil Luusua" w:date="2019-03-13T18:35:00Z">
              <w:rPr>
                <w:rFonts w:ascii="Menlo" w:hAnsi="Menlo" w:cs="Menlo"/>
                <w:color w:val="222222"/>
              </w:rPr>
            </w:rPrChange>
          </w:rPr>
          <w:t>    }</w:t>
        </w:r>
        <w:r w:rsidRPr="00F92A18">
          <w:rPr>
            <w:sz w:val="18"/>
            <w:szCs w:val="18"/>
            <w:rPrChange w:id="540" w:author="Emil Luusua" w:date="2019-03-13T18:35:00Z">
              <w:rPr/>
            </w:rPrChange>
          </w:rPr>
          <w:t xml:space="preserve"> </w:t>
        </w:r>
      </w:ins>
    </w:p>
    <w:p w:rsidR="00F92A18" w:rsidRPr="00FA0D17" w:rsidDel="00F92A18" w:rsidRDefault="00F92A18" w:rsidP="00F92A18">
      <w:pPr>
        <w:spacing w:after="120"/>
        <w:ind w:left="360"/>
        <w:jc w:val="both"/>
        <w:rPr>
          <w:del w:id="541" w:author="Emil Luusua" w:date="2019-03-13T18:36:00Z"/>
          <w:sz w:val="40"/>
          <w:szCs w:val="40"/>
        </w:rPr>
        <w:pPrChange w:id="542" w:author="Emil Luusua" w:date="2019-03-13T18:34:00Z">
          <w:pPr>
            <w:numPr>
              <w:numId w:val="22"/>
            </w:numPr>
            <w:spacing w:after="120"/>
            <w:ind w:left="720" w:hanging="360"/>
            <w:jc w:val="both"/>
          </w:pPr>
        </w:pPrChange>
      </w:pPr>
    </w:p>
    <w:p w:rsidR="00620AD8" w:rsidRPr="00620AD8" w:rsidRDefault="00620AD8" w:rsidP="00620AD8">
      <w:pPr>
        <w:spacing w:after="120"/>
        <w:jc w:val="both"/>
        <w:rPr>
          <w:sz w:val="40"/>
          <w:szCs w:val="40"/>
        </w:rPr>
      </w:pPr>
    </w:p>
    <w:p w:rsidR="00620AD8" w:rsidRDefault="00620AD8" w:rsidP="00620AD8">
      <w:pPr>
        <w:numPr>
          <w:ilvl w:val="0"/>
          <w:numId w:val="22"/>
        </w:numPr>
        <w:spacing w:after="120"/>
        <w:jc w:val="both"/>
        <w:rPr>
          <w:ins w:id="543" w:author="Emil Luusua" w:date="2019-03-13T18:36:00Z"/>
          <w:sz w:val="40"/>
          <w:szCs w:val="40"/>
        </w:rPr>
      </w:pPr>
      <w:r w:rsidRPr="00620AD8">
        <w:rPr>
          <w:sz w:val="40"/>
          <w:szCs w:val="40"/>
        </w:rPr>
        <w:t>Ghost wizards. These are more powerful enemies that haunt certain areas of the map, being bound to these areas they will teleport back if they manage to chase the player out of it. They have also been given special animations when damaged (blood splattering) and when hitting the player (fire explosion) to make it apparent they are a kind of “mini-boss” and should be approached with caution.</w:t>
      </w:r>
    </w:p>
    <w:p w:rsidR="00F92A18" w:rsidRDefault="00F92A18" w:rsidP="00F92A18">
      <w:pPr>
        <w:spacing w:after="120"/>
        <w:jc w:val="both"/>
        <w:rPr>
          <w:ins w:id="544" w:author="Emil Luusua" w:date="2019-03-13T18:36:00Z"/>
          <w:sz w:val="40"/>
          <w:szCs w:val="40"/>
        </w:rPr>
      </w:pPr>
    </w:p>
    <w:p w:rsidR="00F92A18" w:rsidRDefault="00F92A18" w:rsidP="00F92A18">
      <w:pPr>
        <w:spacing w:after="120"/>
        <w:jc w:val="both"/>
        <w:rPr>
          <w:ins w:id="545" w:author="Emil Luusua" w:date="2019-03-13T18:36:00Z"/>
          <w:sz w:val="40"/>
          <w:szCs w:val="40"/>
        </w:rPr>
      </w:pPr>
    </w:p>
    <w:p w:rsidR="00F92A18" w:rsidRDefault="00F92A18" w:rsidP="00F92A18">
      <w:pPr>
        <w:pStyle w:val="Caption"/>
        <w:ind w:firstLine="720"/>
        <w:rPr>
          <w:ins w:id="546" w:author="Emil Luusua" w:date="2019-03-13T18:38:00Z"/>
        </w:rPr>
        <w:pPrChange w:id="547" w:author="Emil Luusua" w:date="2019-03-13T18:38:00Z">
          <w:pPr>
            <w:pStyle w:val="Caption"/>
            <w:ind w:firstLine="360"/>
          </w:pPr>
        </w:pPrChange>
      </w:pPr>
      <w:ins w:id="548" w:author="Emil Luusua" w:date="2019-03-13T18:37:00Z">
        <w:r>
          <w:lastRenderedPageBreak/>
          <w:t xml:space="preserve">Script </w:t>
        </w:r>
        <w:r>
          <w:fldChar w:fldCharType="begin"/>
        </w:r>
        <w:r>
          <w:instrText xml:space="preserve"> SEQ Script \* ARABIC </w:instrText>
        </w:r>
      </w:ins>
      <w:r>
        <w:fldChar w:fldCharType="separate"/>
      </w:r>
      <w:ins w:id="549" w:author="Emil Luusua" w:date="2019-03-13T19:01:00Z">
        <w:r w:rsidR="00BD713F">
          <w:rPr>
            <w:noProof/>
          </w:rPr>
          <w:t>4</w:t>
        </w:r>
      </w:ins>
      <w:ins w:id="550" w:author="Emil Luusua" w:date="2019-03-13T18:37:00Z">
        <w:r>
          <w:fldChar w:fldCharType="end"/>
        </w:r>
        <w:r>
          <w:t>. Handling movement of ghost wizard and its teleportation to original position.</w:t>
        </w:r>
      </w:ins>
    </w:p>
    <w:p w:rsidR="00F92A18" w:rsidRPr="00F92A18" w:rsidRDefault="00F92A18" w:rsidP="00F92A18">
      <w:pPr>
        <w:rPr>
          <w:ins w:id="551" w:author="Emil Luusua" w:date="2019-03-13T18:38:00Z"/>
          <w:sz w:val="18"/>
          <w:szCs w:val="18"/>
          <w:lang w:val="en-SG"/>
          <w:rPrChange w:id="552" w:author="Emil Luusua" w:date="2019-03-13T18:38:00Z">
            <w:rPr>
              <w:ins w:id="553" w:author="Emil Luusua" w:date="2019-03-13T18:38:00Z"/>
              <w:lang w:val="en-SG"/>
            </w:rPr>
          </w:rPrChange>
        </w:rPr>
      </w:pPr>
      <w:ins w:id="554" w:author="Emil Luusua" w:date="2019-03-13T18:38:00Z">
        <w:r>
          <w:tab/>
        </w:r>
        <w:r w:rsidRPr="00F92A18">
          <w:rPr>
            <w:rFonts w:ascii="Menlo" w:hAnsi="Menlo" w:cs="Menlo"/>
            <w:color w:val="009695"/>
            <w:sz w:val="18"/>
            <w:szCs w:val="18"/>
            <w:rPrChange w:id="555" w:author="Emil Luusua" w:date="2019-03-13T18:38:00Z">
              <w:rPr>
                <w:rFonts w:ascii="Menlo" w:hAnsi="Menlo" w:cs="Menlo"/>
                <w:color w:val="009695"/>
              </w:rPr>
            </w:rPrChange>
          </w:rPr>
          <w:t>void</w:t>
        </w:r>
        <w:r w:rsidRPr="00F92A18">
          <w:rPr>
            <w:rFonts w:ascii="Menlo" w:hAnsi="Menlo" w:cs="Menlo"/>
            <w:color w:val="222222"/>
            <w:sz w:val="18"/>
            <w:szCs w:val="18"/>
            <w:rPrChange w:id="556" w:author="Emil Luusua" w:date="2019-03-13T18:38:00Z">
              <w:rPr>
                <w:rFonts w:ascii="Menlo" w:hAnsi="Menlo" w:cs="Menlo"/>
                <w:color w:val="222222"/>
              </w:rPr>
            </w:rPrChange>
          </w:rPr>
          <w:t> </w:t>
        </w:r>
        <w:proofErr w:type="spellStart"/>
        <w:r w:rsidRPr="00F92A18">
          <w:rPr>
            <w:rFonts w:ascii="Menlo" w:hAnsi="Menlo" w:cs="Menlo"/>
            <w:color w:val="222222"/>
            <w:sz w:val="18"/>
            <w:szCs w:val="18"/>
            <w:rPrChange w:id="557" w:author="Emil Luusua" w:date="2019-03-13T18:38:00Z">
              <w:rPr>
                <w:rFonts w:ascii="Menlo" w:hAnsi="Menlo" w:cs="Menlo"/>
                <w:color w:val="222222"/>
              </w:rPr>
            </w:rPrChange>
          </w:rPr>
          <w:t>FixedUpdate</w:t>
        </w:r>
        <w:proofErr w:type="spellEnd"/>
        <w:r w:rsidRPr="00F92A18">
          <w:rPr>
            <w:rFonts w:ascii="Menlo" w:hAnsi="Menlo" w:cs="Menlo"/>
            <w:color w:val="222222"/>
            <w:sz w:val="18"/>
            <w:szCs w:val="18"/>
            <w:rPrChange w:id="558" w:author="Emil Luusua" w:date="2019-03-13T18:38:00Z">
              <w:rPr>
                <w:rFonts w:ascii="Menlo" w:hAnsi="Menlo" w:cs="Menlo"/>
                <w:color w:val="222222"/>
              </w:rPr>
            </w:rPrChange>
          </w:rPr>
          <w:t>()</w:t>
        </w:r>
        <w:r w:rsidRPr="00F92A18">
          <w:rPr>
            <w:rFonts w:ascii="Menlo" w:hAnsi="Menlo" w:cs="Menlo"/>
            <w:sz w:val="18"/>
            <w:szCs w:val="18"/>
            <w:rPrChange w:id="559" w:author="Emil Luusua" w:date="2019-03-13T18:38:00Z">
              <w:rPr>
                <w:rFonts w:ascii="Menlo" w:hAnsi="Menlo" w:cs="Menlo"/>
              </w:rPr>
            </w:rPrChange>
          </w:rPr>
          <w:br/>
        </w:r>
        <w:r w:rsidRPr="00F92A18">
          <w:rPr>
            <w:rFonts w:ascii="Menlo" w:hAnsi="Menlo" w:cs="Menlo"/>
            <w:color w:val="222222"/>
            <w:sz w:val="18"/>
            <w:szCs w:val="18"/>
            <w:rPrChange w:id="560" w:author="Emil Luusua" w:date="2019-03-13T18:38:00Z">
              <w:rPr>
                <w:rFonts w:ascii="Menlo" w:hAnsi="Menlo" w:cs="Menlo"/>
                <w:color w:val="222222"/>
              </w:rPr>
            </w:rPrChange>
          </w:rPr>
          <w:t>    </w:t>
        </w:r>
        <w:r>
          <w:rPr>
            <w:rFonts w:ascii="Menlo" w:hAnsi="Menlo" w:cs="Menlo"/>
            <w:color w:val="222222"/>
            <w:sz w:val="18"/>
            <w:szCs w:val="18"/>
          </w:rPr>
          <w:tab/>
        </w:r>
        <w:r w:rsidRPr="00F92A18">
          <w:rPr>
            <w:rFonts w:ascii="Menlo" w:hAnsi="Menlo" w:cs="Menlo"/>
            <w:color w:val="222222"/>
            <w:sz w:val="18"/>
            <w:szCs w:val="18"/>
            <w:rPrChange w:id="561" w:author="Emil Luusua" w:date="2019-03-13T18:38:00Z">
              <w:rPr>
                <w:rFonts w:ascii="Menlo" w:hAnsi="Menlo" w:cs="Menlo"/>
                <w:color w:val="222222"/>
              </w:rPr>
            </w:rPrChange>
          </w:rPr>
          <w:t>{</w:t>
        </w:r>
        <w:r w:rsidRPr="00F92A18">
          <w:rPr>
            <w:rFonts w:ascii="Menlo" w:hAnsi="Menlo" w:cs="Menlo"/>
            <w:sz w:val="18"/>
            <w:szCs w:val="18"/>
            <w:rPrChange w:id="562" w:author="Emil Luusua" w:date="2019-03-13T18:38:00Z">
              <w:rPr>
                <w:rFonts w:ascii="Menlo" w:hAnsi="Menlo" w:cs="Menlo"/>
              </w:rPr>
            </w:rPrChange>
          </w:rPr>
          <w:br/>
        </w:r>
        <w:r w:rsidRPr="00F92A18">
          <w:rPr>
            <w:rFonts w:ascii="Menlo" w:hAnsi="Menlo" w:cs="Menlo"/>
            <w:color w:val="222222"/>
            <w:sz w:val="18"/>
            <w:szCs w:val="18"/>
            <w:rPrChange w:id="563" w:author="Emil Luusua" w:date="2019-03-13T18:38:00Z">
              <w:rPr>
                <w:rFonts w:ascii="Menlo" w:hAnsi="Menlo" w:cs="Menlo"/>
                <w:color w:val="222222"/>
              </w:rPr>
            </w:rPrChange>
          </w:rPr>
          <w:t>        </w:t>
        </w:r>
        <w:r>
          <w:rPr>
            <w:rFonts w:ascii="Menlo" w:hAnsi="Menlo" w:cs="Menlo"/>
            <w:color w:val="222222"/>
            <w:sz w:val="18"/>
            <w:szCs w:val="18"/>
          </w:rPr>
          <w:t xml:space="preserve">  </w:t>
        </w:r>
        <w:r w:rsidRPr="00F92A18">
          <w:rPr>
            <w:rFonts w:ascii="Menlo" w:hAnsi="Menlo" w:cs="Menlo"/>
            <w:color w:val="009695"/>
            <w:sz w:val="18"/>
            <w:szCs w:val="18"/>
            <w:rPrChange w:id="564" w:author="Emil Luusua" w:date="2019-03-13T18:38:00Z">
              <w:rPr>
                <w:rFonts w:ascii="Menlo" w:hAnsi="Menlo" w:cs="Menlo"/>
                <w:color w:val="009695"/>
              </w:rPr>
            </w:rPrChange>
          </w:rPr>
          <w:t>if</w:t>
        </w:r>
        <w:r w:rsidRPr="00F92A18">
          <w:rPr>
            <w:rFonts w:ascii="Menlo" w:hAnsi="Menlo" w:cs="Menlo"/>
            <w:color w:val="222222"/>
            <w:sz w:val="18"/>
            <w:szCs w:val="18"/>
            <w:rPrChange w:id="565" w:author="Emil Luusua" w:date="2019-03-13T18:38:00Z">
              <w:rPr>
                <w:rFonts w:ascii="Menlo" w:hAnsi="Menlo" w:cs="Menlo"/>
                <w:color w:val="222222"/>
              </w:rPr>
            </w:rPrChange>
          </w:rPr>
          <w:t> (anim.GetCurrentAnimatorStateInfo(</w:t>
        </w:r>
        <w:r w:rsidRPr="00F92A18">
          <w:rPr>
            <w:rFonts w:ascii="Menlo" w:hAnsi="Menlo" w:cs="Menlo"/>
            <w:color w:val="DB7100"/>
            <w:sz w:val="18"/>
            <w:szCs w:val="18"/>
            <w:rPrChange w:id="566" w:author="Emil Luusua" w:date="2019-03-13T18:38:00Z">
              <w:rPr>
                <w:rFonts w:ascii="Menlo" w:hAnsi="Menlo" w:cs="Menlo"/>
                <w:color w:val="DB7100"/>
              </w:rPr>
            </w:rPrChange>
          </w:rPr>
          <w:t>0</w:t>
        </w:r>
        <w:r w:rsidRPr="00F92A18">
          <w:rPr>
            <w:rFonts w:ascii="Menlo" w:hAnsi="Menlo" w:cs="Menlo"/>
            <w:color w:val="222222"/>
            <w:sz w:val="18"/>
            <w:szCs w:val="18"/>
            <w:rPrChange w:id="567" w:author="Emil Luusua" w:date="2019-03-13T18:38:00Z">
              <w:rPr>
                <w:rFonts w:ascii="Menlo" w:hAnsi="Menlo" w:cs="Menlo"/>
                <w:color w:val="222222"/>
              </w:rPr>
            </w:rPrChange>
          </w:rPr>
          <w:t>).IsName(</w:t>
        </w:r>
        <w:r w:rsidRPr="00F92A18">
          <w:rPr>
            <w:rFonts w:ascii="Menlo" w:hAnsi="Menlo" w:cs="Menlo"/>
            <w:color w:val="DB7100"/>
            <w:sz w:val="18"/>
            <w:szCs w:val="18"/>
            <w:rPrChange w:id="568" w:author="Emil Luusua" w:date="2019-03-13T18:38:00Z">
              <w:rPr>
                <w:rFonts w:ascii="Menlo" w:hAnsi="Menlo" w:cs="Menlo"/>
                <w:color w:val="DB7100"/>
              </w:rPr>
            </w:rPrChange>
          </w:rPr>
          <w:t>"move_forward_fast"</w:t>
        </w:r>
        <w:r w:rsidRPr="00F92A18">
          <w:rPr>
            <w:rFonts w:ascii="Menlo" w:hAnsi="Menlo" w:cs="Menlo"/>
            <w:color w:val="222222"/>
            <w:sz w:val="18"/>
            <w:szCs w:val="18"/>
            <w:rPrChange w:id="569" w:author="Emil Luusua" w:date="2019-03-13T18:38:00Z">
              <w:rPr>
                <w:rFonts w:ascii="Menlo" w:hAnsi="Menlo" w:cs="Menlo"/>
                <w:color w:val="222222"/>
              </w:rPr>
            </w:rPrChange>
          </w:rPr>
          <w:t>))</w:t>
        </w:r>
        <w:r w:rsidRPr="00F92A18">
          <w:rPr>
            <w:rFonts w:ascii="Menlo" w:hAnsi="Menlo" w:cs="Menlo"/>
            <w:sz w:val="18"/>
            <w:szCs w:val="18"/>
            <w:rPrChange w:id="570" w:author="Emil Luusua" w:date="2019-03-13T18:38:00Z">
              <w:rPr>
                <w:rFonts w:ascii="Menlo" w:hAnsi="Menlo" w:cs="Menlo"/>
              </w:rPr>
            </w:rPrChange>
          </w:rPr>
          <w:br/>
        </w:r>
        <w:r w:rsidRPr="00F92A18">
          <w:rPr>
            <w:rFonts w:ascii="Menlo" w:hAnsi="Menlo" w:cs="Menlo"/>
            <w:color w:val="222222"/>
            <w:sz w:val="18"/>
            <w:szCs w:val="18"/>
            <w:rPrChange w:id="571" w:author="Emil Luusua" w:date="2019-03-13T18:38:00Z">
              <w:rPr>
                <w:rFonts w:ascii="Menlo" w:hAnsi="Menlo" w:cs="Menlo"/>
                <w:color w:val="222222"/>
              </w:rPr>
            </w:rPrChange>
          </w:rPr>
          <w:t>        </w:t>
        </w:r>
        <w:r>
          <w:rPr>
            <w:rFonts w:ascii="Menlo" w:hAnsi="Menlo" w:cs="Menlo"/>
            <w:color w:val="222222"/>
            <w:sz w:val="18"/>
            <w:szCs w:val="18"/>
          </w:rPr>
          <w:t xml:space="preserve">  </w:t>
        </w:r>
        <w:r w:rsidRPr="00F92A18">
          <w:rPr>
            <w:rFonts w:ascii="Menlo" w:hAnsi="Menlo" w:cs="Menlo"/>
            <w:color w:val="222222"/>
            <w:sz w:val="18"/>
            <w:szCs w:val="18"/>
            <w:rPrChange w:id="572" w:author="Emil Luusua" w:date="2019-03-13T18:38:00Z">
              <w:rPr>
                <w:rFonts w:ascii="Menlo" w:hAnsi="Menlo" w:cs="Menlo"/>
                <w:color w:val="222222"/>
              </w:rPr>
            </w:rPrChange>
          </w:rPr>
          <w:t>{</w:t>
        </w:r>
        <w:r w:rsidRPr="00F92A18">
          <w:rPr>
            <w:rFonts w:ascii="Menlo" w:hAnsi="Menlo" w:cs="Menlo"/>
            <w:sz w:val="18"/>
            <w:szCs w:val="18"/>
            <w:rPrChange w:id="573" w:author="Emil Luusua" w:date="2019-03-13T18:38:00Z">
              <w:rPr>
                <w:rFonts w:ascii="Menlo" w:hAnsi="Menlo" w:cs="Menlo"/>
              </w:rPr>
            </w:rPrChange>
          </w:rPr>
          <w:br/>
        </w:r>
        <w:r w:rsidRPr="00F92A18">
          <w:rPr>
            <w:rFonts w:ascii="Menlo" w:hAnsi="Menlo" w:cs="Menlo"/>
            <w:color w:val="222222"/>
            <w:sz w:val="18"/>
            <w:szCs w:val="18"/>
            <w:rPrChange w:id="574" w:author="Emil Luusua" w:date="2019-03-13T18:38:00Z">
              <w:rPr>
                <w:rFonts w:ascii="Menlo" w:hAnsi="Menlo" w:cs="Menlo"/>
                <w:color w:val="222222"/>
              </w:rPr>
            </w:rPrChange>
          </w:rPr>
          <w:t>            </w:t>
        </w:r>
        <w:r>
          <w:rPr>
            <w:rFonts w:ascii="Menlo" w:hAnsi="Menlo" w:cs="Menlo"/>
            <w:color w:val="222222"/>
            <w:sz w:val="18"/>
            <w:szCs w:val="18"/>
          </w:rPr>
          <w:t xml:space="preserve">  </w:t>
        </w:r>
        <w:r w:rsidRPr="00F92A18">
          <w:rPr>
            <w:rFonts w:ascii="Menlo" w:hAnsi="Menlo" w:cs="Menlo"/>
            <w:color w:val="888A85"/>
            <w:sz w:val="18"/>
            <w:szCs w:val="18"/>
            <w:rPrChange w:id="575" w:author="Emil Luusua" w:date="2019-03-13T18:38:00Z">
              <w:rPr>
                <w:rFonts w:ascii="Menlo" w:hAnsi="Menlo" w:cs="Menlo"/>
                <w:color w:val="888A85"/>
              </w:rPr>
            </w:rPrChange>
          </w:rPr>
          <w:t>// Rotate to look at player NOT allowing X rotation</w:t>
        </w:r>
        <w:r w:rsidRPr="00F92A18">
          <w:rPr>
            <w:rFonts w:ascii="Menlo" w:hAnsi="Menlo" w:cs="Menlo"/>
            <w:sz w:val="18"/>
            <w:szCs w:val="18"/>
            <w:rPrChange w:id="576" w:author="Emil Luusua" w:date="2019-03-13T18:38:00Z">
              <w:rPr>
                <w:rFonts w:ascii="Menlo" w:hAnsi="Menlo" w:cs="Menlo"/>
              </w:rPr>
            </w:rPrChange>
          </w:rPr>
          <w:br/>
        </w:r>
        <w:r w:rsidRPr="00F92A18">
          <w:rPr>
            <w:rFonts w:ascii="Menlo" w:hAnsi="Menlo" w:cs="Menlo"/>
            <w:color w:val="222222"/>
            <w:sz w:val="18"/>
            <w:szCs w:val="18"/>
            <w:rPrChange w:id="577" w:author="Emil Luusua" w:date="2019-03-13T18:38:00Z">
              <w:rPr>
                <w:rFonts w:ascii="Menlo" w:hAnsi="Menlo" w:cs="Menlo"/>
                <w:color w:val="222222"/>
              </w:rPr>
            </w:rPrChange>
          </w:rPr>
          <w:t>           </w:t>
        </w:r>
        <w:r>
          <w:rPr>
            <w:rFonts w:ascii="Menlo" w:hAnsi="Menlo" w:cs="Menlo"/>
            <w:color w:val="222222"/>
            <w:sz w:val="18"/>
            <w:szCs w:val="18"/>
          </w:rPr>
          <w:t xml:space="preserve">  </w:t>
        </w:r>
        <w:r w:rsidRPr="00F92A18">
          <w:rPr>
            <w:rFonts w:ascii="Menlo" w:hAnsi="Menlo" w:cs="Menlo"/>
            <w:color w:val="222222"/>
            <w:sz w:val="18"/>
            <w:szCs w:val="18"/>
            <w:rPrChange w:id="578" w:author="Emil Luusua" w:date="2019-03-13T18:38:00Z">
              <w:rPr>
                <w:rFonts w:ascii="Menlo" w:hAnsi="Menlo" w:cs="Menlo"/>
                <w:color w:val="222222"/>
              </w:rPr>
            </w:rPrChange>
          </w:rPr>
          <w:t> </w:t>
        </w:r>
        <w:proofErr w:type="spellStart"/>
        <w:r w:rsidRPr="00F92A18">
          <w:rPr>
            <w:rFonts w:ascii="Menlo" w:hAnsi="Menlo" w:cs="Menlo"/>
            <w:color w:val="222222"/>
            <w:sz w:val="18"/>
            <w:szCs w:val="18"/>
            <w:rPrChange w:id="579" w:author="Emil Luusua" w:date="2019-03-13T18:38:00Z">
              <w:rPr>
                <w:rFonts w:ascii="Menlo" w:hAnsi="Menlo" w:cs="Menlo"/>
                <w:color w:val="222222"/>
              </w:rPr>
            </w:rPrChange>
          </w:rPr>
          <w:t>transform.LookAt</w:t>
        </w:r>
        <w:proofErr w:type="spellEnd"/>
        <w:r w:rsidRPr="00F92A18">
          <w:rPr>
            <w:rFonts w:ascii="Menlo" w:hAnsi="Menlo" w:cs="Menlo"/>
            <w:color w:val="222222"/>
            <w:sz w:val="18"/>
            <w:szCs w:val="18"/>
            <w:rPrChange w:id="580" w:author="Emil Luusua" w:date="2019-03-13T18:38:00Z">
              <w:rPr>
                <w:rFonts w:ascii="Menlo" w:hAnsi="Menlo" w:cs="Menlo"/>
                <w:color w:val="222222"/>
              </w:rPr>
            </w:rPrChange>
          </w:rPr>
          <w:t>(</w:t>
        </w:r>
        <w:proofErr w:type="spellStart"/>
        <w:r w:rsidRPr="00F92A18">
          <w:rPr>
            <w:rFonts w:ascii="Menlo" w:hAnsi="Menlo" w:cs="Menlo"/>
            <w:color w:val="3363A4"/>
            <w:sz w:val="18"/>
            <w:szCs w:val="18"/>
            <w:rPrChange w:id="581" w:author="Emil Luusua" w:date="2019-03-13T18:38:00Z">
              <w:rPr>
                <w:rFonts w:ascii="Menlo" w:hAnsi="Menlo" w:cs="Menlo"/>
                <w:color w:val="3363A4"/>
              </w:rPr>
            </w:rPrChange>
          </w:rPr>
          <w:t>GameManager</w:t>
        </w:r>
        <w:r w:rsidRPr="00F92A18">
          <w:rPr>
            <w:rFonts w:ascii="Menlo" w:hAnsi="Menlo" w:cs="Menlo"/>
            <w:color w:val="222222"/>
            <w:sz w:val="18"/>
            <w:szCs w:val="18"/>
            <w:rPrChange w:id="582" w:author="Emil Luusua" w:date="2019-03-13T18:38:00Z">
              <w:rPr>
                <w:rFonts w:ascii="Menlo" w:hAnsi="Menlo" w:cs="Menlo"/>
                <w:color w:val="222222"/>
              </w:rPr>
            </w:rPrChange>
          </w:rPr>
          <w:t>.GetPlayer</w:t>
        </w:r>
        <w:proofErr w:type="spellEnd"/>
        <w:r w:rsidRPr="00F92A18">
          <w:rPr>
            <w:rFonts w:ascii="Menlo" w:hAnsi="Menlo" w:cs="Menlo"/>
            <w:color w:val="222222"/>
            <w:sz w:val="18"/>
            <w:szCs w:val="18"/>
            <w:rPrChange w:id="583" w:author="Emil Luusua" w:date="2019-03-13T18:38:00Z">
              <w:rPr>
                <w:rFonts w:ascii="Menlo" w:hAnsi="Menlo" w:cs="Menlo"/>
                <w:color w:val="222222"/>
              </w:rPr>
            </w:rPrChange>
          </w:rPr>
          <w:t>().transform);</w:t>
        </w:r>
        <w:r w:rsidRPr="00F92A18">
          <w:rPr>
            <w:rFonts w:ascii="Menlo" w:hAnsi="Menlo" w:cs="Menlo"/>
            <w:sz w:val="18"/>
            <w:szCs w:val="18"/>
            <w:rPrChange w:id="584" w:author="Emil Luusua" w:date="2019-03-13T18:38:00Z">
              <w:rPr>
                <w:rFonts w:ascii="Menlo" w:hAnsi="Menlo" w:cs="Menlo"/>
              </w:rPr>
            </w:rPrChange>
          </w:rPr>
          <w:br/>
        </w:r>
        <w:r w:rsidRPr="00F92A18">
          <w:rPr>
            <w:rFonts w:ascii="Menlo" w:hAnsi="Menlo" w:cs="Menlo"/>
            <w:color w:val="222222"/>
            <w:sz w:val="18"/>
            <w:szCs w:val="18"/>
            <w:rPrChange w:id="585" w:author="Emil Luusua" w:date="2019-03-13T18:38:00Z">
              <w:rPr>
                <w:rFonts w:ascii="Menlo" w:hAnsi="Menlo" w:cs="Menlo"/>
                <w:color w:val="222222"/>
              </w:rPr>
            </w:rPrChange>
          </w:rPr>
          <w:t>           </w:t>
        </w:r>
        <w:r>
          <w:rPr>
            <w:rFonts w:ascii="Menlo" w:hAnsi="Menlo" w:cs="Menlo"/>
            <w:color w:val="222222"/>
            <w:sz w:val="18"/>
            <w:szCs w:val="18"/>
          </w:rPr>
          <w:t xml:space="preserve">  </w:t>
        </w:r>
        <w:r w:rsidRPr="00F92A18">
          <w:rPr>
            <w:rFonts w:ascii="Menlo" w:hAnsi="Menlo" w:cs="Menlo"/>
            <w:color w:val="222222"/>
            <w:sz w:val="18"/>
            <w:szCs w:val="18"/>
            <w:rPrChange w:id="586" w:author="Emil Luusua" w:date="2019-03-13T18:38:00Z">
              <w:rPr>
                <w:rFonts w:ascii="Menlo" w:hAnsi="Menlo" w:cs="Menlo"/>
                <w:color w:val="222222"/>
              </w:rPr>
            </w:rPrChange>
          </w:rPr>
          <w:t> transform.eulerAngles = </w:t>
        </w:r>
        <w:r w:rsidRPr="00F92A18">
          <w:rPr>
            <w:rFonts w:ascii="Menlo" w:hAnsi="Menlo" w:cs="Menlo"/>
            <w:color w:val="009695"/>
            <w:sz w:val="18"/>
            <w:szCs w:val="18"/>
            <w:rPrChange w:id="587" w:author="Emil Luusua" w:date="2019-03-13T18:38:00Z">
              <w:rPr>
                <w:rFonts w:ascii="Menlo" w:hAnsi="Menlo" w:cs="Menlo"/>
                <w:color w:val="009695"/>
              </w:rPr>
            </w:rPrChange>
          </w:rPr>
          <w:t>new</w:t>
        </w:r>
        <w:r w:rsidRPr="00F92A18">
          <w:rPr>
            <w:rFonts w:ascii="Menlo" w:hAnsi="Menlo" w:cs="Menlo"/>
            <w:color w:val="222222"/>
            <w:sz w:val="18"/>
            <w:szCs w:val="18"/>
            <w:rPrChange w:id="588" w:author="Emil Luusua" w:date="2019-03-13T18:38:00Z">
              <w:rPr>
                <w:rFonts w:ascii="Menlo" w:hAnsi="Menlo" w:cs="Menlo"/>
                <w:color w:val="222222"/>
              </w:rPr>
            </w:rPrChange>
          </w:rPr>
          <w:t> </w:t>
        </w:r>
        <w:r w:rsidRPr="00F92A18">
          <w:rPr>
            <w:rFonts w:ascii="Menlo" w:hAnsi="Menlo" w:cs="Menlo"/>
            <w:color w:val="3363A4"/>
            <w:sz w:val="18"/>
            <w:szCs w:val="18"/>
            <w:rPrChange w:id="589" w:author="Emil Luusua" w:date="2019-03-13T18:38:00Z">
              <w:rPr>
                <w:rFonts w:ascii="Menlo" w:hAnsi="Menlo" w:cs="Menlo"/>
                <w:color w:val="3363A4"/>
              </w:rPr>
            </w:rPrChange>
          </w:rPr>
          <w:t>Vector3</w:t>
        </w:r>
        <w:r w:rsidRPr="00F92A18">
          <w:rPr>
            <w:rFonts w:ascii="Menlo" w:hAnsi="Menlo" w:cs="Menlo"/>
            <w:color w:val="222222"/>
            <w:sz w:val="18"/>
            <w:szCs w:val="18"/>
            <w:rPrChange w:id="590" w:author="Emil Luusua" w:date="2019-03-13T18:38:00Z">
              <w:rPr>
                <w:rFonts w:ascii="Menlo" w:hAnsi="Menlo" w:cs="Menlo"/>
                <w:color w:val="222222"/>
              </w:rPr>
            </w:rPrChange>
          </w:rPr>
          <w:t>(</w:t>
        </w:r>
        <w:r w:rsidRPr="00F92A18">
          <w:rPr>
            <w:rFonts w:ascii="Menlo" w:hAnsi="Menlo" w:cs="Menlo"/>
            <w:color w:val="DB7100"/>
            <w:sz w:val="18"/>
            <w:szCs w:val="18"/>
            <w:rPrChange w:id="591" w:author="Emil Luusua" w:date="2019-03-13T18:38:00Z">
              <w:rPr>
                <w:rFonts w:ascii="Menlo" w:hAnsi="Menlo" w:cs="Menlo"/>
                <w:color w:val="DB7100"/>
              </w:rPr>
            </w:rPrChange>
          </w:rPr>
          <w:t>0</w:t>
        </w:r>
        <w:r w:rsidRPr="00F92A18">
          <w:rPr>
            <w:rFonts w:ascii="Menlo" w:hAnsi="Menlo" w:cs="Menlo"/>
            <w:color w:val="222222"/>
            <w:sz w:val="18"/>
            <w:szCs w:val="18"/>
            <w:rPrChange w:id="592" w:author="Emil Luusua" w:date="2019-03-13T18:38:00Z">
              <w:rPr>
                <w:rFonts w:ascii="Menlo" w:hAnsi="Menlo" w:cs="Menlo"/>
                <w:color w:val="222222"/>
              </w:rPr>
            </w:rPrChange>
          </w:rPr>
          <w:t>, transform.eulerAngles.y, transform.eulerAngles.z);</w:t>
        </w:r>
        <w:r w:rsidRPr="00F92A18">
          <w:rPr>
            <w:rFonts w:ascii="Menlo" w:hAnsi="Menlo" w:cs="Menlo"/>
            <w:sz w:val="18"/>
            <w:szCs w:val="18"/>
            <w:rPrChange w:id="593" w:author="Emil Luusua" w:date="2019-03-13T18:38:00Z">
              <w:rPr>
                <w:rFonts w:ascii="Menlo" w:hAnsi="Menlo" w:cs="Menlo"/>
              </w:rPr>
            </w:rPrChange>
          </w:rPr>
          <w:br/>
        </w:r>
        <w:r w:rsidRPr="00F92A18">
          <w:rPr>
            <w:rFonts w:ascii="Menlo" w:hAnsi="Menlo" w:cs="Menlo"/>
            <w:sz w:val="18"/>
            <w:szCs w:val="18"/>
            <w:rPrChange w:id="594" w:author="Emil Luusua" w:date="2019-03-13T18:38:00Z">
              <w:rPr>
                <w:rFonts w:ascii="Menlo" w:hAnsi="Menlo" w:cs="Menlo"/>
              </w:rPr>
            </w:rPrChange>
          </w:rPr>
          <w:br/>
        </w:r>
        <w:r w:rsidRPr="00F92A18">
          <w:rPr>
            <w:rFonts w:ascii="Menlo" w:hAnsi="Menlo" w:cs="Menlo"/>
            <w:color w:val="222222"/>
            <w:sz w:val="18"/>
            <w:szCs w:val="18"/>
            <w:rPrChange w:id="595" w:author="Emil Luusua" w:date="2019-03-13T18:38:00Z">
              <w:rPr>
                <w:rFonts w:ascii="Menlo" w:hAnsi="Menlo" w:cs="Menlo"/>
                <w:color w:val="222222"/>
              </w:rPr>
            </w:rPrChange>
          </w:rPr>
          <w:t>           </w:t>
        </w:r>
        <w:r>
          <w:rPr>
            <w:rFonts w:ascii="Menlo" w:hAnsi="Menlo" w:cs="Menlo"/>
            <w:color w:val="222222"/>
            <w:sz w:val="18"/>
            <w:szCs w:val="18"/>
          </w:rPr>
          <w:t xml:space="preserve">  </w:t>
        </w:r>
        <w:r w:rsidRPr="00F92A18">
          <w:rPr>
            <w:rFonts w:ascii="Menlo" w:hAnsi="Menlo" w:cs="Menlo"/>
            <w:color w:val="222222"/>
            <w:sz w:val="18"/>
            <w:szCs w:val="18"/>
            <w:rPrChange w:id="596" w:author="Emil Luusua" w:date="2019-03-13T18:38:00Z">
              <w:rPr>
                <w:rFonts w:ascii="Menlo" w:hAnsi="Menlo" w:cs="Menlo"/>
                <w:color w:val="222222"/>
              </w:rPr>
            </w:rPrChange>
          </w:rPr>
          <w:t> GetComponent&lt;</w:t>
        </w:r>
        <w:r w:rsidRPr="00F92A18">
          <w:rPr>
            <w:rFonts w:ascii="Menlo" w:hAnsi="Menlo" w:cs="Menlo"/>
            <w:color w:val="3363A4"/>
            <w:sz w:val="18"/>
            <w:szCs w:val="18"/>
            <w:rPrChange w:id="597" w:author="Emil Luusua" w:date="2019-03-13T18:38:00Z">
              <w:rPr>
                <w:rFonts w:ascii="Menlo" w:hAnsi="Menlo" w:cs="Menlo"/>
                <w:color w:val="3363A4"/>
              </w:rPr>
            </w:rPrChange>
          </w:rPr>
          <w:t>Rigidbody</w:t>
        </w:r>
        <w:r w:rsidRPr="00F92A18">
          <w:rPr>
            <w:rFonts w:ascii="Menlo" w:hAnsi="Menlo" w:cs="Menlo"/>
            <w:color w:val="222222"/>
            <w:sz w:val="18"/>
            <w:szCs w:val="18"/>
            <w:rPrChange w:id="598" w:author="Emil Luusua" w:date="2019-03-13T18:38:00Z">
              <w:rPr>
                <w:rFonts w:ascii="Menlo" w:hAnsi="Menlo" w:cs="Menlo"/>
                <w:color w:val="222222"/>
              </w:rPr>
            </w:rPrChange>
          </w:rPr>
          <w:t>&gt;().MovePosition(transform.position + transform.forward * </w:t>
        </w:r>
        <w:r w:rsidRPr="00F92A18">
          <w:rPr>
            <w:rFonts w:ascii="Menlo" w:hAnsi="Menlo" w:cs="Menlo"/>
            <w:color w:val="3363A4"/>
            <w:sz w:val="18"/>
            <w:szCs w:val="18"/>
            <w:rPrChange w:id="599" w:author="Emil Luusua" w:date="2019-03-13T18:38:00Z">
              <w:rPr>
                <w:rFonts w:ascii="Menlo" w:hAnsi="Menlo" w:cs="Menlo"/>
                <w:color w:val="3363A4"/>
              </w:rPr>
            </w:rPrChange>
          </w:rPr>
          <w:t>Time</w:t>
        </w:r>
        <w:r w:rsidRPr="00F92A18">
          <w:rPr>
            <w:rFonts w:ascii="Menlo" w:hAnsi="Menlo" w:cs="Menlo"/>
            <w:color w:val="222222"/>
            <w:sz w:val="18"/>
            <w:szCs w:val="18"/>
            <w:rPrChange w:id="600" w:author="Emil Luusua" w:date="2019-03-13T18:38:00Z">
              <w:rPr>
                <w:rFonts w:ascii="Menlo" w:hAnsi="Menlo" w:cs="Menlo"/>
                <w:color w:val="222222"/>
              </w:rPr>
            </w:rPrChange>
          </w:rPr>
          <w:t>.deltaTime * runSpeed);</w:t>
        </w:r>
        <w:r w:rsidRPr="00F92A18">
          <w:rPr>
            <w:rFonts w:ascii="Menlo" w:hAnsi="Menlo" w:cs="Menlo"/>
            <w:sz w:val="18"/>
            <w:szCs w:val="18"/>
            <w:rPrChange w:id="601" w:author="Emil Luusua" w:date="2019-03-13T18:38:00Z">
              <w:rPr>
                <w:rFonts w:ascii="Menlo" w:hAnsi="Menlo" w:cs="Menlo"/>
              </w:rPr>
            </w:rPrChange>
          </w:rPr>
          <w:br/>
        </w:r>
        <w:r w:rsidRPr="00F92A18">
          <w:rPr>
            <w:rFonts w:ascii="Menlo" w:hAnsi="Menlo" w:cs="Menlo"/>
            <w:color w:val="222222"/>
            <w:sz w:val="18"/>
            <w:szCs w:val="18"/>
            <w:rPrChange w:id="602" w:author="Emil Luusua" w:date="2019-03-13T18:38:00Z">
              <w:rPr>
                <w:rFonts w:ascii="Menlo" w:hAnsi="Menlo" w:cs="Menlo"/>
                <w:color w:val="222222"/>
              </w:rPr>
            </w:rPrChange>
          </w:rPr>
          <w:t>       </w:t>
        </w:r>
        <w:r>
          <w:rPr>
            <w:rFonts w:ascii="Menlo" w:hAnsi="Menlo" w:cs="Menlo"/>
            <w:color w:val="222222"/>
            <w:sz w:val="18"/>
            <w:szCs w:val="18"/>
          </w:rPr>
          <w:t xml:space="preserve">  </w:t>
        </w:r>
        <w:r w:rsidRPr="00F92A18">
          <w:rPr>
            <w:rFonts w:ascii="Menlo" w:hAnsi="Menlo" w:cs="Menlo"/>
            <w:color w:val="222222"/>
            <w:sz w:val="18"/>
            <w:szCs w:val="18"/>
            <w:rPrChange w:id="603" w:author="Emil Luusua" w:date="2019-03-13T18:38:00Z">
              <w:rPr>
                <w:rFonts w:ascii="Menlo" w:hAnsi="Menlo" w:cs="Menlo"/>
                <w:color w:val="222222"/>
              </w:rPr>
            </w:rPrChange>
          </w:rPr>
          <w:t> }</w:t>
        </w:r>
        <w:r w:rsidRPr="00F92A18">
          <w:rPr>
            <w:rFonts w:ascii="Menlo" w:hAnsi="Menlo" w:cs="Menlo"/>
            <w:sz w:val="18"/>
            <w:szCs w:val="18"/>
            <w:rPrChange w:id="604" w:author="Emil Luusua" w:date="2019-03-13T18:38:00Z">
              <w:rPr>
                <w:rFonts w:ascii="Menlo" w:hAnsi="Menlo" w:cs="Menlo"/>
              </w:rPr>
            </w:rPrChange>
          </w:rPr>
          <w:br/>
        </w:r>
        <w:r w:rsidRPr="00F92A18">
          <w:rPr>
            <w:rFonts w:ascii="Menlo" w:hAnsi="Menlo" w:cs="Menlo"/>
            <w:sz w:val="18"/>
            <w:szCs w:val="18"/>
            <w:rPrChange w:id="605" w:author="Emil Luusua" w:date="2019-03-13T18:38:00Z">
              <w:rPr>
                <w:rFonts w:ascii="Menlo" w:hAnsi="Menlo" w:cs="Menlo"/>
              </w:rPr>
            </w:rPrChange>
          </w:rPr>
          <w:br/>
        </w:r>
        <w:r w:rsidRPr="00F92A18">
          <w:rPr>
            <w:rFonts w:ascii="Menlo" w:hAnsi="Menlo" w:cs="Menlo"/>
            <w:sz w:val="18"/>
            <w:szCs w:val="18"/>
            <w:rPrChange w:id="606" w:author="Emil Luusua" w:date="2019-03-13T18:38:00Z">
              <w:rPr>
                <w:rFonts w:ascii="Menlo" w:hAnsi="Menlo" w:cs="Menlo"/>
              </w:rPr>
            </w:rPrChange>
          </w:rPr>
          <w:br/>
        </w:r>
        <w:r w:rsidRPr="00F92A18">
          <w:rPr>
            <w:rFonts w:ascii="Menlo" w:hAnsi="Menlo" w:cs="Menlo"/>
            <w:color w:val="222222"/>
            <w:sz w:val="18"/>
            <w:szCs w:val="18"/>
            <w:rPrChange w:id="607" w:author="Emil Luusua" w:date="2019-03-13T18:38:00Z">
              <w:rPr>
                <w:rFonts w:ascii="Menlo" w:hAnsi="Menlo" w:cs="Menlo"/>
                <w:color w:val="222222"/>
              </w:rPr>
            </w:rPrChange>
          </w:rPr>
          <w:t>        </w:t>
        </w:r>
      </w:ins>
      <w:ins w:id="608" w:author="Emil Luusua" w:date="2019-03-13T18:39:00Z">
        <w:r>
          <w:rPr>
            <w:rFonts w:ascii="Menlo" w:hAnsi="Menlo" w:cs="Menlo"/>
            <w:color w:val="222222"/>
            <w:sz w:val="18"/>
            <w:szCs w:val="18"/>
          </w:rPr>
          <w:t xml:space="preserve">  </w:t>
        </w:r>
      </w:ins>
      <w:ins w:id="609" w:author="Emil Luusua" w:date="2019-03-13T18:38:00Z">
        <w:r w:rsidRPr="00F92A18">
          <w:rPr>
            <w:rFonts w:ascii="Menlo" w:hAnsi="Menlo" w:cs="Menlo"/>
            <w:color w:val="009695"/>
            <w:sz w:val="18"/>
            <w:szCs w:val="18"/>
            <w:rPrChange w:id="610" w:author="Emil Luusua" w:date="2019-03-13T18:38:00Z">
              <w:rPr>
                <w:rFonts w:ascii="Menlo" w:hAnsi="Menlo" w:cs="Menlo"/>
                <w:color w:val="009695"/>
              </w:rPr>
            </w:rPrChange>
          </w:rPr>
          <w:t>if</w:t>
        </w:r>
        <w:r w:rsidRPr="00F92A18">
          <w:rPr>
            <w:rFonts w:ascii="Menlo" w:hAnsi="Menlo" w:cs="Menlo"/>
            <w:color w:val="222222"/>
            <w:sz w:val="18"/>
            <w:szCs w:val="18"/>
            <w:rPrChange w:id="611" w:author="Emil Luusua" w:date="2019-03-13T18:38:00Z">
              <w:rPr>
                <w:rFonts w:ascii="Menlo" w:hAnsi="Menlo" w:cs="Menlo"/>
                <w:color w:val="222222"/>
              </w:rPr>
            </w:rPrChange>
          </w:rPr>
          <w:t>(</w:t>
        </w:r>
        <w:proofErr w:type="spellStart"/>
        <w:r w:rsidRPr="00F92A18">
          <w:rPr>
            <w:rFonts w:ascii="Menlo" w:hAnsi="Menlo" w:cs="Menlo"/>
            <w:color w:val="009695"/>
            <w:sz w:val="18"/>
            <w:szCs w:val="18"/>
            <w:rPrChange w:id="612" w:author="Emil Luusua" w:date="2019-03-13T18:38:00Z">
              <w:rPr>
                <w:rFonts w:ascii="Menlo" w:hAnsi="Menlo" w:cs="Menlo"/>
                <w:color w:val="009695"/>
              </w:rPr>
            </w:rPrChange>
          </w:rPr>
          <w:t>this</w:t>
        </w:r>
        <w:r w:rsidRPr="00F92A18">
          <w:rPr>
            <w:rFonts w:ascii="Menlo" w:hAnsi="Menlo" w:cs="Menlo"/>
            <w:color w:val="222222"/>
            <w:sz w:val="18"/>
            <w:szCs w:val="18"/>
            <w:rPrChange w:id="613" w:author="Emil Luusua" w:date="2019-03-13T18:38:00Z">
              <w:rPr>
                <w:rFonts w:ascii="Menlo" w:hAnsi="Menlo" w:cs="Menlo"/>
                <w:color w:val="222222"/>
              </w:rPr>
            </w:rPrChange>
          </w:rPr>
          <w:t>.transform.position.x</w:t>
        </w:r>
        <w:proofErr w:type="spellEnd"/>
        <w:r w:rsidRPr="00F92A18">
          <w:rPr>
            <w:rFonts w:ascii="Menlo" w:hAnsi="Menlo" w:cs="Menlo"/>
            <w:color w:val="222222"/>
            <w:sz w:val="18"/>
            <w:szCs w:val="18"/>
            <w:rPrChange w:id="614" w:author="Emil Luusua" w:date="2019-03-13T18:38:00Z">
              <w:rPr>
                <w:rFonts w:ascii="Menlo" w:hAnsi="Menlo" w:cs="Menlo"/>
                <w:color w:val="222222"/>
              </w:rPr>
            </w:rPrChange>
          </w:rPr>
          <w:t> &gt;= (</w:t>
        </w:r>
        <w:proofErr w:type="spellStart"/>
        <w:r w:rsidRPr="00F92A18">
          <w:rPr>
            <w:rFonts w:ascii="Menlo" w:hAnsi="Menlo" w:cs="Menlo"/>
            <w:color w:val="222222"/>
            <w:sz w:val="18"/>
            <w:szCs w:val="18"/>
            <w:rPrChange w:id="615" w:author="Emil Luusua" w:date="2019-03-13T18:38:00Z">
              <w:rPr>
                <w:rFonts w:ascii="Menlo" w:hAnsi="Menlo" w:cs="Menlo"/>
                <w:color w:val="222222"/>
              </w:rPr>
            </w:rPrChange>
          </w:rPr>
          <w:t>originalPos.x</w:t>
        </w:r>
        <w:proofErr w:type="spellEnd"/>
        <w:r w:rsidRPr="00F92A18">
          <w:rPr>
            <w:rFonts w:ascii="Menlo" w:hAnsi="Menlo" w:cs="Menlo"/>
            <w:color w:val="222222"/>
            <w:sz w:val="18"/>
            <w:szCs w:val="18"/>
            <w:rPrChange w:id="616" w:author="Emil Luusua" w:date="2019-03-13T18:38:00Z">
              <w:rPr>
                <w:rFonts w:ascii="Menlo" w:hAnsi="Menlo" w:cs="Menlo"/>
                <w:color w:val="222222"/>
              </w:rPr>
            </w:rPrChange>
          </w:rPr>
          <w:t> + </w:t>
        </w:r>
        <w:proofErr w:type="spellStart"/>
        <w:r w:rsidRPr="00F92A18">
          <w:rPr>
            <w:rFonts w:ascii="Menlo" w:hAnsi="Menlo" w:cs="Menlo"/>
            <w:color w:val="222222"/>
            <w:sz w:val="18"/>
            <w:szCs w:val="18"/>
            <w:rPrChange w:id="617" w:author="Emil Luusua" w:date="2019-03-13T18:38:00Z">
              <w:rPr>
                <w:rFonts w:ascii="Menlo" w:hAnsi="Menlo" w:cs="Menlo"/>
                <w:color w:val="222222"/>
              </w:rPr>
            </w:rPrChange>
          </w:rPr>
          <w:t>outofrange</w:t>
        </w:r>
        <w:proofErr w:type="spellEnd"/>
        <w:r w:rsidRPr="00F92A18">
          <w:rPr>
            <w:rFonts w:ascii="Menlo" w:hAnsi="Menlo" w:cs="Menlo"/>
            <w:color w:val="222222"/>
            <w:sz w:val="18"/>
            <w:szCs w:val="18"/>
            <w:rPrChange w:id="618" w:author="Emil Luusua" w:date="2019-03-13T18:38:00Z">
              <w:rPr>
                <w:rFonts w:ascii="Menlo" w:hAnsi="Menlo" w:cs="Menlo"/>
                <w:color w:val="222222"/>
              </w:rPr>
            </w:rPrChange>
          </w:rPr>
          <w:t>)</w:t>
        </w:r>
        <w:r w:rsidRPr="00F92A18">
          <w:rPr>
            <w:rFonts w:ascii="Menlo" w:hAnsi="Menlo" w:cs="Menlo"/>
            <w:sz w:val="18"/>
            <w:szCs w:val="18"/>
            <w:rPrChange w:id="619" w:author="Emil Luusua" w:date="2019-03-13T18:38:00Z">
              <w:rPr>
                <w:rFonts w:ascii="Menlo" w:hAnsi="Menlo" w:cs="Menlo"/>
              </w:rPr>
            </w:rPrChange>
          </w:rPr>
          <w:br/>
        </w:r>
        <w:r w:rsidRPr="00F92A18">
          <w:rPr>
            <w:rFonts w:ascii="Menlo" w:hAnsi="Menlo" w:cs="Menlo"/>
            <w:color w:val="222222"/>
            <w:sz w:val="18"/>
            <w:szCs w:val="18"/>
            <w:rPrChange w:id="620" w:author="Emil Luusua" w:date="2019-03-13T18:38:00Z">
              <w:rPr>
                <w:rFonts w:ascii="Menlo" w:hAnsi="Menlo" w:cs="Menlo"/>
                <w:color w:val="222222"/>
              </w:rPr>
            </w:rPrChange>
          </w:rPr>
          <w:t>           </w:t>
        </w:r>
      </w:ins>
      <w:ins w:id="621" w:author="Emil Luusua" w:date="2019-03-13T18:39:00Z">
        <w:r>
          <w:rPr>
            <w:rFonts w:ascii="Menlo" w:hAnsi="Menlo" w:cs="Menlo"/>
            <w:color w:val="222222"/>
            <w:sz w:val="18"/>
            <w:szCs w:val="18"/>
          </w:rPr>
          <w:t xml:space="preserve">  </w:t>
        </w:r>
      </w:ins>
      <w:ins w:id="622" w:author="Emil Luusua" w:date="2019-03-13T18:38:00Z">
        <w:r w:rsidRPr="00F92A18">
          <w:rPr>
            <w:rFonts w:ascii="Menlo" w:hAnsi="Menlo" w:cs="Menlo"/>
            <w:color w:val="222222"/>
            <w:sz w:val="18"/>
            <w:szCs w:val="18"/>
            <w:rPrChange w:id="623" w:author="Emil Luusua" w:date="2019-03-13T18:38:00Z">
              <w:rPr>
                <w:rFonts w:ascii="Menlo" w:hAnsi="Menlo" w:cs="Menlo"/>
                <w:color w:val="222222"/>
              </w:rPr>
            </w:rPrChange>
          </w:rPr>
          <w:t>|| </w:t>
        </w:r>
        <w:proofErr w:type="spellStart"/>
        <w:r w:rsidRPr="00F92A18">
          <w:rPr>
            <w:rFonts w:ascii="Menlo" w:hAnsi="Menlo" w:cs="Menlo"/>
            <w:color w:val="009695"/>
            <w:sz w:val="18"/>
            <w:szCs w:val="18"/>
            <w:rPrChange w:id="624" w:author="Emil Luusua" w:date="2019-03-13T18:38:00Z">
              <w:rPr>
                <w:rFonts w:ascii="Menlo" w:hAnsi="Menlo" w:cs="Menlo"/>
                <w:color w:val="009695"/>
              </w:rPr>
            </w:rPrChange>
          </w:rPr>
          <w:t>this</w:t>
        </w:r>
        <w:r w:rsidRPr="00F92A18">
          <w:rPr>
            <w:rFonts w:ascii="Menlo" w:hAnsi="Menlo" w:cs="Menlo"/>
            <w:color w:val="222222"/>
            <w:sz w:val="18"/>
            <w:szCs w:val="18"/>
            <w:rPrChange w:id="625" w:author="Emil Luusua" w:date="2019-03-13T18:38:00Z">
              <w:rPr>
                <w:rFonts w:ascii="Menlo" w:hAnsi="Menlo" w:cs="Menlo"/>
                <w:color w:val="222222"/>
              </w:rPr>
            </w:rPrChange>
          </w:rPr>
          <w:t>.transform.position.x</w:t>
        </w:r>
        <w:proofErr w:type="spellEnd"/>
        <w:r w:rsidRPr="00F92A18">
          <w:rPr>
            <w:rFonts w:ascii="Menlo" w:hAnsi="Menlo" w:cs="Menlo"/>
            <w:color w:val="222222"/>
            <w:sz w:val="18"/>
            <w:szCs w:val="18"/>
            <w:rPrChange w:id="626" w:author="Emil Luusua" w:date="2019-03-13T18:38:00Z">
              <w:rPr>
                <w:rFonts w:ascii="Menlo" w:hAnsi="Menlo" w:cs="Menlo"/>
                <w:color w:val="222222"/>
              </w:rPr>
            </w:rPrChange>
          </w:rPr>
          <w:t> &lt;= (</w:t>
        </w:r>
        <w:proofErr w:type="spellStart"/>
        <w:r w:rsidRPr="00F92A18">
          <w:rPr>
            <w:rFonts w:ascii="Menlo" w:hAnsi="Menlo" w:cs="Menlo"/>
            <w:color w:val="222222"/>
            <w:sz w:val="18"/>
            <w:szCs w:val="18"/>
            <w:rPrChange w:id="627" w:author="Emil Luusua" w:date="2019-03-13T18:38:00Z">
              <w:rPr>
                <w:rFonts w:ascii="Menlo" w:hAnsi="Menlo" w:cs="Menlo"/>
                <w:color w:val="222222"/>
              </w:rPr>
            </w:rPrChange>
          </w:rPr>
          <w:t>originalPos.x</w:t>
        </w:r>
        <w:proofErr w:type="spellEnd"/>
        <w:r w:rsidRPr="00F92A18">
          <w:rPr>
            <w:rFonts w:ascii="Menlo" w:hAnsi="Menlo" w:cs="Menlo"/>
            <w:color w:val="222222"/>
            <w:sz w:val="18"/>
            <w:szCs w:val="18"/>
            <w:rPrChange w:id="628" w:author="Emil Luusua" w:date="2019-03-13T18:38:00Z">
              <w:rPr>
                <w:rFonts w:ascii="Menlo" w:hAnsi="Menlo" w:cs="Menlo"/>
                <w:color w:val="222222"/>
              </w:rPr>
            </w:rPrChange>
          </w:rPr>
          <w:t> - </w:t>
        </w:r>
        <w:proofErr w:type="spellStart"/>
        <w:r w:rsidRPr="00F92A18">
          <w:rPr>
            <w:rFonts w:ascii="Menlo" w:hAnsi="Menlo" w:cs="Menlo"/>
            <w:color w:val="222222"/>
            <w:sz w:val="18"/>
            <w:szCs w:val="18"/>
            <w:rPrChange w:id="629" w:author="Emil Luusua" w:date="2019-03-13T18:38:00Z">
              <w:rPr>
                <w:rFonts w:ascii="Menlo" w:hAnsi="Menlo" w:cs="Menlo"/>
                <w:color w:val="222222"/>
              </w:rPr>
            </w:rPrChange>
          </w:rPr>
          <w:t>outofrange</w:t>
        </w:r>
        <w:proofErr w:type="spellEnd"/>
        <w:r w:rsidRPr="00F92A18">
          <w:rPr>
            <w:rFonts w:ascii="Menlo" w:hAnsi="Menlo" w:cs="Menlo"/>
            <w:color w:val="222222"/>
            <w:sz w:val="18"/>
            <w:szCs w:val="18"/>
            <w:rPrChange w:id="630" w:author="Emil Luusua" w:date="2019-03-13T18:38:00Z">
              <w:rPr>
                <w:rFonts w:ascii="Menlo" w:hAnsi="Menlo" w:cs="Menlo"/>
                <w:color w:val="222222"/>
              </w:rPr>
            </w:rPrChange>
          </w:rPr>
          <w:t>)</w:t>
        </w:r>
        <w:r w:rsidRPr="00F92A18">
          <w:rPr>
            <w:rFonts w:ascii="Menlo" w:hAnsi="Menlo" w:cs="Menlo"/>
            <w:sz w:val="18"/>
            <w:szCs w:val="18"/>
            <w:rPrChange w:id="631" w:author="Emil Luusua" w:date="2019-03-13T18:38:00Z">
              <w:rPr>
                <w:rFonts w:ascii="Menlo" w:hAnsi="Menlo" w:cs="Menlo"/>
              </w:rPr>
            </w:rPrChange>
          </w:rPr>
          <w:br/>
        </w:r>
        <w:r w:rsidRPr="00F92A18">
          <w:rPr>
            <w:rFonts w:ascii="Menlo" w:hAnsi="Menlo" w:cs="Menlo"/>
            <w:color w:val="222222"/>
            <w:sz w:val="18"/>
            <w:szCs w:val="18"/>
            <w:rPrChange w:id="632" w:author="Emil Luusua" w:date="2019-03-13T18:38:00Z">
              <w:rPr>
                <w:rFonts w:ascii="Menlo" w:hAnsi="Menlo" w:cs="Menlo"/>
                <w:color w:val="222222"/>
              </w:rPr>
            </w:rPrChange>
          </w:rPr>
          <w:t>           </w:t>
        </w:r>
      </w:ins>
      <w:ins w:id="633" w:author="Emil Luusua" w:date="2019-03-13T18:39:00Z">
        <w:r>
          <w:rPr>
            <w:rFonts w:ascii="Menlo" w:hAnsi="Menlo" w:cs="Menlo"/>
            <w:color w:val="222222"/>
            <w:sz w:val="18"/>
            <w:szCs w:val="18"/>
          </w:rPr>
          <w:t xml:space="preserve">  </w:t>
        </w:r>
      </w:ins>
      <w:ins w:id="634" w:author="Emil Luusua" w:date="2019-03-13T18:38:00Z">
        <w:r w:rsidRPr="00F92A18">
          <w:rPr>
            <w:rFonts w:ascii="Menlo" w:hAnsi="Menlo" w:cs="Menlo"/>
            <w:color w:val="222222"/>
            <w:sz w:val="18"/>
            <w:szCs w:val="18"/>
            <w:rPrChange w:id="635" w:author="Emil Luusua" w:date="2019-03-13T18:38:00Z">
              <w:rPr>
                <w:rFonts w:ascii="Menlo" w:hAnsi="Menlo" w:cs="Menlo"/>
                <w:color w:val="222222"/>
              </w:rPr>
            </w:rPrChange>
          </w:rPr>
          <w:t>|| </w:t>
        </w:r>
        <w:proofErr w:type="spellStart"/>
        <w:r w:rsidRPr="00F92A18">
          <w:rPr>
            <w:rFonts w:ascii="Menlo" w:hAnsi="Menlo" w:cs="Menlo"/>
            <w:color w:val="009695"/>
            <w:sz w:val="18"/>
            <w:szCs w:val="18"/>
            <w:rPrChange w:id="636" w:author="Emil Luusua" w:date="2019-03-13T18:38:00Z">
              <w:rPr>
                <w:rFonts w:ascii="Menlo" w:hAnsi="Menlo" w:cs="Menlo"/>
                <w:color w:val="009695"/>
              </w:rPr>
            </w:rPrChange>
          </w:rPr>
          <w:t>this</w:t>
        </w:r>
        <w:r w:rsidRPr="00F92A18">
          <w:rPr>
            <w:rFonts w:ascii="Menlo" w:hAnsi="Menlo" w:cs="Menlo"/>
            <w:color w:val="222222"/>
            <w:sz w:val="18"/>
            <w:szCs w:val="18"/>
            <w:rPrChange w:id="637" w:author="Emil Luusua" w:date="2019-03-13T18:38:00Z">
              <w:rPr>
                <w:rFonts w:ascii="Menlo" w:hAnsi="Menlo" w:cs="Menlo"/>
                <w:color w:val="222222"/>
              </w:rPr>
            </w:rPrChange>
          </w:rPr>
          <w:t>.transform.position.z</w:t>
        </w:r>
        <w:proofErr w:type="spellEnd"/>
        <w:r w:rsidRPr="00F92A18">
          <w:rPr>
            <w:rFonts w:ascii="Menlo" w:hAnsi="Menlo" w:cs="Menlo"/>
            <w:color w:val="222222"/>
            <w:sz w:val="18"/>
            <w:szCs w:val="18"/>
            <w:rPrChange w:id="638" w:author="Emil Luusua" w:date="2019-03-13T18:38:00Z">
              <w:rPr>
                <w:rFonts w:ascii="Menlo" w:hAnsi="Menlo" w:cs="Menlo"/>
                <w:color w:val="222222"/>
              </w:rPr>
            </w:rPrChange>
          </w:rPr>
          <w:t> &gt;= (</w:t>
        </w:r>
        <w:proofErr w:type="spellStart"/>
        <w:r w:rsidRPr="00F92A18">
          <w:rPr>
            <w:rFonts w:ascii="Menlo" w:hAnsi="Menlo" w:cs="Menlo"/>
            <w:color w:val="222222"/>
            <w:sz w:val="18"/>
            <w:szCs w:val="18"/>
            <w:rPrChange w:id="639" w:author="Emil Luusua" w:date="2019-03-13T18:38:00Z">
              <w:rPr>
                <w:rFonts w:ascii="Menlo" w:hAnsi="Menlo" w:cs="Menlo"/>
                <w:color w:val="222222"/>
              </w:rPr>
            </w:rPrChange>
          </w:rPr>
          <w:t>originalPos.z</w:t>
        </w:r>
        <w:proofErr w:type="spellEnd"/>
        <w:r w:rsidRPr="00F92A18">
          <w:rPr>
            <w:rFonts w:ascii="Menlo" w:hAnsi="Menlo" w:cs="Menlo"/>
            <w:color w:val="222222"/>
            <w:sz w:val="18"/>
            <w:szCs w:val="18"/>
            <w:rPrChange w:id="640" w:author="Emil Luusua" w:date="2019-03-13T18:38:00Z">
              <w:rPr>
                <w:rFonts w:ascii="Menlo" w:hAnsi="Menlo" w:cs="Menlo"/>
                <w:color w:val="222222"/>
              </w:rPr>
            </w:rPrChange>
          </w:rPr>
          <w:t> + </w:t>
        </w:r>
        <w:proofErr w:type="spellStart"/>
        <w:r w:rsidRPr="00F92A18">
          <w:rPr>
            <w:rFonts w:ascii="Menlo" w:hAnsi="Menlo" w:cs="Menlo"/>
            <w:color w:val="222222"/>
            <w:sz w:val="18"/>
            <w:szCs w:val="18"/>
            <w:rPrChange w:id="641" w:author="Emil Luusua" w:date="2019-03-13T18:38:00Z">
              <w:rPr>
                <w:rFonts w:ascii="Menlo" w:hAnsi="Menlo" w:cs="Menlo"/>
                <w:color w:val="222222"/>
              </w:rPr>
            </w:rPrChange>
          </w:rPr>
          <w:t>outofrange</w:t>
        </w:r>
        <w:proofErr w:type="spellEnd"/>
        <w:r w:rsidRPr="00F92A18">
          <w:rPr>
            <w:rFonts w:ascii="Menlo" w:hAnsi="Menlo" w:cs="Menlo"/>
            <w:color w:val="222222"/>
            <w:sz w:val="18"/>
            <w:szCs w:val="18"/>
            <w:rPrChange w:id="642" w:author="Emil Luusua" w:date="2019-03-13T18:38:00Z">
              <w:rPr>
                <w:rFonts w:ascii="Menlo" w:hAnsi="Menlo" w:cs="Menlo"/>
                <w:color w:val="222222"/>
              </w:rPr>
            </w:rPrChange>
          </w:rPr>
          <w:t>)</w:t>
        </w:r>
        <w:r w:rsidRPr="00F92A18">
          <w:rPr>
            <w:rFonts w:ascii="Menlo" w:hAnsi="Menlo" w:cs="Menlo"/>
            <w:sz w:val="18"/>
            <w:szCs w:val="18"/>
            <w:rPrChange w:id="643" w:author="Emil Luusua" w:date="2019-03-13T18:38:00Z">
              <w:rPr>
                <w:rFonts w:ascii="Menlo" w:hAnsi="Menlo" w:cs="Menlo"/>
              </w:rPr>
            </w:rPrChange>
          </w:rPr>
          <w:br/>
        </w:r>
        <w:r w:rsidRPr="00F92A18">
          <w:rPr>
            <w:rFonts w:ascii="Menlo" w:hAnsi="Menlo" w:cs="Menlo"/>
            <w:color w:val="222222"/>
            <w:sz w:val="18"/>
            <w:szCs w:val="18"/>
            <w:rPrChange w:id="644" w:author="Emil Luusua" w:date="2019-03-13T18:38:00Z">
              <w:rPr>
                <w:rFonts w:ascii="Menlo" w:hAnsi="Menlo" w:cs="Menlo"/>
                <w:color w:val="222222"/>
              </w:rPr>
            </w:rPrChange>
          </w:rPr>
          <w:t>          </w:t>
        </w:r>
      </w:ins>
      <w:ins w:id="645" w:author="Emil Luusua" w:date="2019-03-13T18:39:00Z">
        <w:r>
          <w:rPr>
            <w:rFonts w:ascii="Menlo" w:hAnsi="Menlo" w:cs="Menlo"/>
            <w:color w:val="222222"/>
            <w:sz w:val="18"/>
            <w:szCs w:val="18"/>
          </w:rPr>
          <w:t xml:space="preserve">  </w:t>
        </w:r>
      </w:ins>
      <w:ins w:id="646" w:author="Emil Luusua" w:date="2019-03-13T18:38:00Z">
        <w:r w:rsidRPr="00F92A18">
          <w:rPr>
            <w:rFonts w:ascii="Menlo" w:hAnsi="Menlo" w:cs="Menlo"/>
            <w:color w:val="222222"/>
            <w:sz w:val="18"/>
            <w:szCs w:val="18"/>
            <w:rPrChange w:id="647" w:author="Emil Luusua" w:date="2019-03-13T18:38:00Z">
              <w:rPr>
                <w:rFonts w:ascii="Menlo" w:hAnsi="Menlo" w:cs="Menlo"/>
                <w:color w:val="222222"/>
              </w:rPr>
            </w:rPrChange>
          </w:rPr>
          <w:t> || </w:t>
        </w:r>
        <w:proofErr w:type="spellStart"/>
        <w:r w:rsidRPr="00F92A18">
          <w:rPr>
            <w:rFonts w:ascii="Menlo" w:hAnsi="Menlo" w:cs="Menlo"/>
            <w:color w:val="009695"/>
            <w:sz w:val="18"/>
            <w:szCs w:val="18"/>
            <w:rPrChange w:id="648" w:author="Emil Luusua" w:date="2019-03-13T18:38:00Z">
              <w:rPr>
                <w:rFonts w:ascii="Menlo" w:hAnsi="Menlo" w:cs="Menlo"/>
                <w:color w:val="009695"/>
              </w:rPr>
            </w:rPrChange>
          </w:rPr>
          <w:t>this</w:t>
        </w:r>
        <w:r w:rsidRPr="00F92A18">
          <w:rPr>
            <w:rFonts w:ascii="Menlo" w:hAnsi="Menlo" w:cs="Menlo"/>
            <w:color w:val="222222"/>
            <w:sz w:val="18"/>
            <w:szCs w:val="18"/>
            <w:rPrChange w:id="649" w:author="Emil Luusua" w:date="2019-03-13T18:38:00Z">
              <w:rPr>
                <w:rFonts w:ascii="Menlo" w:hAnsi="Menlo" w:cs="Menlo"/>
                <w:color w:val="222222"/>
              </w:rPr>
            </w:rPrChange>
          </w:rPr>
          <w:t>.transform.position.z</w:t>
        </w:r>
        <w:proofErr w:type="spellEnd"/>
        <w:r w:rsidRPr="00F92A18">
          <w:rPr>
            <w:rFonts w:ascii="Menlo" w:hAnsi="Menlo" w:cs="Menlo"/>
            <w:color w:val="222222"/>
            <w:sz w:val="18"/>
            <w:szCs w:val="18"/>
            <w:rPrChange w:id="650" w:author="Emil Luusua" w:date="2019-03-13T18:38:00Z">
              <w:rPr>
                <w:rFonts w:ascii="Menlo" w:hAnsi="Menlo" w:cs="Menlo"/>
                <w:color w:val="222222"/>
              </w:rPr>
            </w:rPrChange>
          </w:rPr>
          <w:t> &lt;= (</w:t>
        </w:r>
        <w:proofErr w:type="spellStart"/>
        <w:r w:rsidRPr="00F92A18">
          <w:rPr>
            <w:rFonts w:ascii="Menlo" w:hAnsi="Menlo" w:cs="Menlo"/>
            <w:color w:val="222222"/>
            <w:sz w:val="18"/>
            <w:szCs w:val="18"/>
            <w:rPrChange w:id="651" w:author="Emil Luusua" w:date="2019-03-13T18:38:00Z">
              <w:rPr>
                <w:rFonts w:ascii="Menlo" w:hAnsi="Menlo" w:cs="Menlo"/>
                <w:color w:val="222222"/>
              </w:rPr>
            </w:rPrChange>
          </w:rPr>
          <w:t>originalPos.z</w:t>
        </w:r>
        <w:proofErr w:type="spellEnd"/>
        <w:r w:rsidRPr="00F92A18">
          <w:rPr>
            <w:rFonts w:ascii="Menlo" w:hAnsi="Menlo" w:cs="Menlo"/>
            <w:color w:val="222222"/>
            <w:sz w:val="18"/>
            <w:szCs w:val="18"/>
            <w:rPrChange w:id="652" w:author="Emil Luusua" w:date="2019-03-13T18:38:00Z">
              <w:rPr>
                <w:rFonts w:ascii="Menlo" w:hAnsi="Menlo" w:cs="Menlo"/>
                <w:color w:val="222222"/>
              </w:rPr>
            </w:rPrChange>
          </w:rPr>
          <w:t> - </w:t>
        </w:r>
        <w:proofErr w:type="spellStart"/>
        <w:r w:rsidRPr="00F92A18">
          <w:rPr>
            <w:rFonts w:ascii="Menlo" w:hAnsi="Menlo" w:cs="Menlo"/>
            <w:color w:val="222222"/>
            <w:sz w:val="18"/>
            <w:szCs w:val="18"/>
            <w:rPrChange w:id="653" w:author="Emil Luusua" w:date="2019-03-13T18:38:00Z">
              <w:rPr>
                <w:rFonts w:ascii="Menlo" w:hAnsi="Menlo" w:cs="Menlo"/>
                <w:color w:val="222222"/>
              </w:rPr>
            </w:rPrChange>
          </w:rPr>
          <w:t>outofrange</w:t>
        </w:r>
        <w:proofErr w:type="spellEnd"/>
        <w:r w:rsidRPr="00F92A18">
          <w:rPr>
            <w:rFonts w:ascii="Menlo" w:hAnsi="Menlo" w:cs="Menlo"/>
            <w:color w:val="222222"/>
            <w:sz w:val="18"/>
            <w:szCs w:val="18"/>
            <w:rPrChange w:id="654" w:author="Emil Luusua" w:date="2019-03-13T18:38:00Z">
              <w:rPr>
                <w:rFonts w:ascii="Menlo" w:hAnsi="Menlo" w:cs="Menlo"/>
                <w:color w:val="222222"/>
              </w:rPr>
            </w:rPrChange>
          </w:rPr>
          <w:t>))</w:t>
        </w:r>
        <w:r w:rsidRPr="00F92A18">
          <w:rPr>
            <w:rFonts w:ascii="Menlo" w:hAnsi="Menlo" w:cs="Menlo"/>
            <w:sz w:val="18"/>
            <w:szCs w:val="18"/>
            <w:rPrChange w:id="655" w:author="Emil Luusua" w:date="2019-03-13T18:38:00Z">
              <w:rPr>
                <w:rFonts w:ascii="Menlo" w:hAnsi="Menlo" w:cs="Menlo"/>
              </w:rPr>
            </w:rPrChange>
          </w:rPr>
          <w:br/>
        </w:r>
        <w:r w:rsidRPr="00F92A18">
          <w:rPr>
            <w:rFonts w:ascii="Menlo" w:hAnsi="Menlo" w:cs="Menlo"/>
            <w:color w:val="222222"/>
            <w:sz w:val="18"/>
            <w:szCs w:val="18"/>
            <w:rPrChange w:id="656" w:author="Emil Luusua" w:date="2019-03-13T18:38:00Z">
              <w:rPr>
                <w:rFonts w:ascii="Menlo" w:hAnsi="Menlo" w:cs="Menlo"/>
                <w:color w:val="222222"/>
              </w:rPr>
            </w:rPrChange>
          </w:rPr>
          <w:t>        </w:t>
        </w:r>
      </w:ins>
      <w:ins w:id="657" w:author="Emil Luusua" w:date="2019-03-13T18:39:00Z">
        <w:r>
          <w:rPr>
            <w:rFonts w:ascii="Menlo" w:hAnsi="Menlo" w:cs="Menlo"/>
            <w:color w:val="222222"/>
            <w:sz w:val="18"/>
            <w:szCs w:val="18"/>
          </w:rPr>
          <w:t xml:space="preserve">  </w:t>
        </w:r>
      </w:ins>
      <w:ins w:id="658" w:author="Emil Luusua" w:date="2019-03-13T18:38:00Z">
        <w:r w:rsidRPr="00F92A18">
          <w:rPr>
            <w:rFonts w:ascii="Menlo" w:hAnsi="Menlo" w:cs="Menlo"/>
            <w:color w:val="222222"/>
            <w:sz w:val="18"/>
            <w:szCs w:val="18"/>
            <w:rPrChange w:id="659" w:author="Emil Luusua" w:date="2019-03-13T18:38:00Z">
              <w:rPr>
                <w:rFonts w:ascii="Menlo" w:hAnsi="Menlo" w:cs="Menlo"/>
                <w:color w:val="222222"/>
              </w:rPr>
            </w:rPrChange>
          </w:rPr>
          <w:t>{</w:t>
        </w:r>
        <w:r w:rsidRPr="00F92A18">
          <w:rPr>
            <w:rFonts w:ascii="Menlo" w:hAnsi="Menlo" w:cs="Menlo"/>
            <w:sz w:val="18"/>
            <w:szCs w:val="18"/>
            <w:rPrChange w:id="660" w:author="Emil Luusua" w:date="2019-03-13T18:38:00Z">
              <w:rPr>
                <w:rFonts w:ascii="Menlo" w:hAnsi="Menlo" w:cs="Menlo"/>
              </w:rPr>
            </w:rPrChange>
          </w:rPr>
          <w:br/>
        </w:r>
        <w:r w:rsidRPr="00F92A18">
          <w:rPr>
            <w:rFonts w:ascii="Menlo" w:hAnsi="Menlo" w:cs="Menlo"/>
            <w:color w:val="222222"/>
            <w:sz w:val="18"/>
            <w:szCs w:val="18"/>
            <w:rPrChange w:id="661" w:author="Emil Luusua" w:date="2019-03-13T18:38:00Z">
              <w:rPr>
                <w:rFonts w:ascii="Menlo" w:hAnsi="Menlo" w:cs="Menlo"/>
                <w:color w:val="222222"/>
              </w:rPr>
            </w:rPrChange>
          </w:rPr>
          <w:t>            </w:t>
        </w:r>
      </w:ins>
      <w:ins w:id="662" w:author="Emil Luusua" w:date="2019-03-13T18:39:00Z">
        <w:r>
          <w:rPr>
            <w:rFonts w:ascii="Menlo" w:hAnsi="Menlo" w:cs="Menlo"/>
            <w:color w:val="222222"/>
            <w:sz w:val="18"/>
            <w:szCs w:val="18"/>
          </w:rPr>
          <w:t xml:space="preserve"> </w:t>
        </w:r>
      </w:ins>
      <w:ins w:id="663" w:author="Emil Luusua" w:date="2019-03-13T18:38:00Z">
        <w:r>
          <w:rPr>
            <w:rFonts w:ascii="Menlo" w:hAnsi="Menlo" w:cs="Menlo"/>
            <w:color w:val="222222"/>
            <w:sz w:val="18"/>
            <w:szCs w:val="18"/>
          </w:rPr>
          <w:t xml:space="preserve"> </w:t>
        </w:r>
        <w:proofErr w:type="spellStart"/>
        <w:r w:rsidRPr="00F92A18">
          <w:rPr>
            <w:rFonts w:ascii="Menlo" w:hAnsi="Menlo" w:cs="Menlo"/>
            <w:color w:val="222222"/>
            <w:sz w:val="18"/>
            <w:szCs w:val="18"/>
            <w:rPrChange w:id="664" w:author="Emil Luusua" w:date="2019-03-13T18:38:00Z">
              <w:rPr>
                <w:rFonts w:ascii="Menlo" w:hAnsi="Menlo" w:cs="Menlo"/>
                <w:color w:val="222222"/>
              </w:rPr>
            </w:rPrChange>
          </w:rPr>
          <w:t>GetComponent</w:t>
        </w:r>
        <w:proofErr w:type="spellEnd"/>
        <w:r w:rsidRPr="00F92A18">
          <w:rPr>
            <w:rFonts w:ascii="Menlo" w:hAnsi="Menlo" w:cs="Menlo"/>
            <w:color w:val="222222"/>
            <w:sz w:val="18"/>
            <w:szCs w:val="18"/>
            <w:rPrChange w:id="665" w:author="Emil Luusua" w:date="2019-03-13T18:38:00Z">
              <w:rPr>
                <w:rFonts w:ascii="Menlo" w:hAnsi="Menlo" w:cs="Menlo"/>
                <w:color w:val="222222"/>
              </w:rPr>
            </w:rPrChange>
          </w:rPr>
          <w:t>&lt;</w:t>
        </w:r>
        <w:proofErr w:type="spellStart"/>
        <w:r w:rsidRPr="00F92A18">
          <w:rPr>
            <w:rFonts w:ascii="Menlo" w:hAnsi="Menlo" w:cs="Menlo"/>
            <w:color w:val="3363A4"/>
            <w:sz w:val="18"/>
            <w:szCs w:val="18"/>
            <w:rPrChange w:id="666" w:author="Emil Luusua" w:date="2019-03-13T18:38:00Z">
              <w:rPr>
                <w:rFonts w:ascii="Menlo" w:hAnsi="Menlo" w:cs="Menlo"/>
                <w:color w:val="3363A4"/>
              </w:rPr>
            </w:rPrChange>
          </w:rPr>
          <w:t>Rigidbody</w:t>
        </w:r>
        <w:proofErr w:type="spellEnd"/>
        <w:r w:rsidRPr="00F92A18">
          <w:rPr>
            <w:rFonts w:ascii="Menlo" w:hAnsi="Menlo" w:cs="Menlo"/>
            <w:color w:val="222222"/>
            <w:sz w:val="18"/>
            <w:szCs w:val="18"/>
            <w:rPrChange w:id="667" w:author="Emil Luusua" w:date="2019-03-13T18:38:00Z">
              <w:rPr>
                <w:rFonts w:ascii="Menlo" w:hAnsi="Menlo" w:cs="Menlo"/>
                <w:color w:val="222222"/>
              </w:rPr>
            </w:rPrChange>
          </w:rPr>
          <w:t>&gt;().</w:t>
        </w:r>
        <w:proofErr w:type="spellStart"/>
        <w:r w:rsidRPr="00F92A18">
          <w:rPr>
            <w:rFonts w:ascii="Menlo" w:hAnsi="Menlo" w:cs="Menlo"/>
            <w:color w:val="222222"/>
            <w:sz w:val="18"/>
            <w:szCs w:val="18"/>
            <w:rPrChange w:id="668" w:author="Emil Luusua" w:date="2019-03-13T18:38:00Z">
              <w:rPr>
                <w:rFonts w:ascii="Menlo" w:hAnsi="Menlo" w:cs="Menlo"/>
                <w:color w:val="222222"/>
              </w:rPr>
            </w:rPrChange>
          </w:rPr>
          <w:t>MovePosition</w:t>
        </w:r>
        <w:proofErr w:type="spellEnd"/>
        <w:r w:rsidRPr="00F92A18">
          <w:rPr>
            <w:rFonts w:ascii="Menlo" w:hAnsi="Menlo" w:cs="Menlo"/>
            <w:color w:val="222222"/>
            <w:sz w:val="18"/>
            <w:szCs w:val="18"/>
            <w:rPrChange w:id="669" w:author="Emil Luusua" w:date="2019-03-13T18:38:00Z">
              <w:rPr>
                <w:rFonts w:ascii="Menlo" w:hAnsi="Menlo" w:cs="Menlo"/>
                <w:color w:val="222222"/>
              </w:rPr>
            </w:rPrChange>
          </w:rPr>
          <w:t>(</w:t>
        </w:r>
        <w:proofErr w:type="spellStart"/>
        <w:r w:rsidRPr="00F92A18">
          <w:rPr>
            <w:rFonts w:ascii="Menlo" w:hAnsi="Menlo" w:cs="Menlo"/>
            <w:color w:val="222222"/>
            <w:sz w:val="18"/>
            <w:szCs w:val="18"/>
            <w:rPrChange w:id="670" w:author="Emil Luusua" w:date="2019-03-13T18:38:00Z">
              <w:rPr>
                <w:rFonts w:ascii="Menlo" w:hAnsi="Menlo" w:cs="Menlo"/>
                <w:color w:val="222222"/>
              </w:rPr>
            </w:rPrChange>
          </w:rPr>
          <w:t>originalPos</w:t>
        </w:r>
        <w:proofErr w:type="spellEnd"/>
        <w:r w:rsidRPr="00F92A18">
          <w:rPr>
            <w:rFonts w:ascii="Menlo" w:hAnsi="Menlo" w:cs="Menlo"/>
            <w:color w:val="222222"/>
            <w:sz w:val="18"/>
            <w:szCs w:val="18"/>
            <w:rPrChange w:id="671" w:author="Emil Luusua" w:date="2019-03-13T18:38:00Z">
              <w:rPr>
                <w:rFonts w:ascii="Menlo" w:hAnsi="Menlo" w:cs="Menlo"/>
                <w:color w:val="222222"/>
              </w:rPr>
            </w:rPrChange>
          </w:rPr>
          <w:t>);</w:t>
        </w:r>
        <w:r w:rsidRPr="00F92A18">
          <w:rPr>
            <w:rFonts w:ascii="Menlo" w:hAnsi="Menlo" w:cs="Menlo"/>
            <w:sz w:val="18"/>
            <w:szCs w:val="18"/>
            <w:rPrChange w:id="672" w:author="Emil Luusua" w:date="2019-03-13T18:38:00Z">
              <w:rPr>
                <w:rFonts w:ascii="Menlo" w:hAnsi="Menlo" w:cs="Menlo"/>
              </w:rPr>
            </w:rPrChange>
          </w:rPr>
          <w:br/>
        </w:r>
        <w:r w:rsidRPr="00F92A18">
          <w:rPr>
            <w:rFonts w:ascii="Menlo" w:hAnsi="Menlo" w:cs="Menlo"/>
            <w:color w:val="222222"/>
            <w:sz w:val="18"/>
            <w:szCs w:val="18"/>
            <w:rPrChange w:id="673" w:author="Emil Luusua" w:date="2019-03-13T18:38:00Z">
              <w:rPr>
                <w:rFonts w:ascii="Menlo" w:hAnsi="Menlo" w:cs="Menlo"/>
                <w:color w:val="222222"/>
              </w:rPr>
            </w:rPrChange>
          </w:rPr>
          <w:t>        </w:t>
        </w:r>
      </w:ins>
      <w:ins w:id="674" w:author="Emil Luusua" w:date="2019-03-13T18:39:00Z">
        <w:r>
          <w:rPr>
            <w:rFonts w:ascii="Menlo" w:hAnsi="Menlo" w:cs="Menlo"/>
            <w:color w:val="222222"/>
            <w:sz w:val="18"/>
            <w:szCs w:val="18"/>
          </w:rPr>
          <w:t xml:space="preserve">  </w:t>
        </w:r>
      </w:ins>
      <w:ins w:id="675" w:author="Emil Luusua" w:date="2019-03-13T18:38:00Z">
        <w:r w:rsidRPr="00F92A18">
          <w:rPr>
            <w:rFonts w:ascii="Menlo" w:hAnsi="Menlo" w:cs="Menlo"/>
            <w:color w:val="222222"/>
            <w:sz w:val="18"/>
            <w:szCs w:val="18"/>
            <w:rPrChange w:id="676" w:author="Emil Luusua" w:date="2019-03-13T18:38:00Z">
              <w:rPr>
                <w:rFonts w:ascii="Menlo" w:hAnsi="Menlo" w:cs="Menlo"/>
                <w:color w:val="222222"/>
              </w:rPr>
            </w:rPrChange>
          </w:rPr>
          <w:t>}</w:t>
        </w:r>
        <w:r w:rsidRPr="00F92A18">
          <w:rPr>
            <w:rFonts w:ascii="Menlo" w:hAnsi="Menlo" w:cs="Menlo"/>
            <w:sz w:val="18"/>
            <w:szCs w:val="18"/>
            <w:rPrChange w:id="677" w:author="Emil Luusua" w:date="2019-03-13T18:38:00Z">
              <w:rPr>
                <w:rFonts w:ascii="Menlo" w:hAnsi="Menlo" w:cs="Menlo"/>
              </w:rPr>
            </w:rPrChange>
          </w:rPr>
          <w:br/>
        </w:r>
        <w:r w:rsidRPr="00F92A18">
          <w:rPr>
            <w:rFonts w:ascii="Menlo" w:hAnsi="Menlo" w:cs="Menlo"/>
            <w:color w:val="222222"/>
            <w:sz w:val="18"/>
            <w:szCs w:val="18"/>
            <w:rPrChange w:id="678" w:author="Emil Luusua" w:date="2019-03-13T18:38:00Z">
              <w:rPr>
                <w:rFonts w:ascii="Menlo" w:hAnsi="Menlo" w:cs="Menlo"/>
                <w:color w:val="222222"/>
              </w:rPr>
            </w:rPrChange>
          </w:rPr>
          <w:t>    </w:t>
        </w:r>
        <w:r>
          <w:rPr>
            <w:rFonts w:ascii="Menlo" w:hAnsi="Menlo" w:cs="Menlo"/>
            <w:color w:val="222222"/>
            <w:sz w:val="18"/>
            <w:szCs w:val="18"/>
          </w:rPr>
          <w:tab/>
        </w:r>
        <w:r w:rsidRPr="00F92A18">
          <w:rPr>
            <w:rFonts w:ascii="Menlo" w:hAnsi="Menlo" w:cs="Menlo"/>
            <w:color w:val="222222"/>
            <w:sz w:val="18"/>
            <w:szCs w:val="18"/>
            <w:rPrChange w:id="679" w:author="Emil Luusua" w:date="2019-03-13T18:38:00Z">
              <w:rPr>
                <w:rFonts w:ascii="Menlo" w:hAnsi="Menlo" w:cs="Menlo"/>
                <w:color w:val="222222"/>
              </w:rPr>
            </w:rPrChange>
          </w:rPr>
          <w:t>}</w:t>
        </w:r>
        <w:r w:rsidRPr="00F92A18">
          <w:rPr>
            <w:sz w:val="18"/>
            <w:szCs w:val="18"/>
            <w:rPrChange w:id="680" w:author="Emil Luusua" w:date="2019-03-13T18:38:00Z">
              <w:rPr/>
            </w:rPrChange>
          </w:rPr>
          <w:t xml:space="preserve"> </w:t>
        </w:r>
      </w:ins>
    </w:p>
    <w:p w:rsidR="00F92A18" w:rsidRPr="00F92A18" w:rsidRDefault="00F92A18" w:rsidP="00F92A18">
      <w:pPr>
        <w:rPr>
          <w:rPrChange w:id="681" w:author="Emil Luusua" w:date="2019-03-13T18:38:00Z">
            <w:rPr>
              <w:sz w:val="40"/>
              <w:szCs w:val="40"/>
            </w:rPr>
          </w:rPrChange>
        </w:rPr>
        <w:pPrChange w:id="682" w:author="Emil Luusua" w:date="2019-03-13T18:38:00Z">
          <w:pPr>
            <w:numPr>
              <w:numId w:val="22"/>
            </w:numPr>
            <w:spacing w:after="120"/>
            <w:ind w:left="720" w:hanging="360"/>
            <w:jc w:val="both"/>
          </w:pPr>
        </w:pPrChange>
      </w:pPr>
    </w:p>
    <w:p w:rsidR="00620AD8" w:rsidRPr="00620AD8" w:rsidRDefault="00620AD8" w:rsidP="00620AD8">
      <w:pPr>
        <w:spacing w:after="120"/>
        <w:jc w:val="both"/>
        <w:rPr>
          <w:sz w:val="40"/>
          <w:szCs w:val="40"/>
        </w:rPr>
      </w:pPr>
    </w:p>
    <w:p w:rsidR="00620AD8" w:rsidRPr="00620AD8" w:rsidRDefault="00620AD8" w:rsidP="00620AD8">
      <w:pPr>
        <w:numPr>
          <w:ilvl w:val="0"/>
          <w:numId w:val="22"/>
        </w:numPr>
        <w:spacing w:after="120"/>
        <w:jc w:val="both"/>
        <w:rPr>
          <w:sz w:val="40"/>
          <w:szCs w:val="40"/>
        </w:rPr>
      </w:pPr>
      <w:r w:rsidRPr="00620AD8">
        <w:rPr>
          <w:sz w:val="40"/>
          <w:szCs w:val="40"/>
        </w:rPr>
        <w:t xml:space="preserve">Poisonous mushrooms. These are stationary enemies rooted in a single </w:t>
      </w:r>
      <w:proofErr w:type="gramStart"/>
      <w:r w:rsidRPr="00620AD8">
        <w:rPr>
          <w:sz w:val="40"/>
          <w:szCs w:val="40"/>
        </w:rPr>
        <w:t>place, but</w:t>
      </w:r>
      <w:proofErr w:type="gramEnd"/>
      <w:r w:rsidRPr="00620AD8">
        <w:rPr>
          <w:sz w:val="40"/>
          <w:szCs w:val="40"/>
        </w:rPr>
        <w:t xml:space="preserve"> has a ranged attack that will poison the player if hit. The poison has a damage over time effect and clouds the player’s vision for a short period of time.</w:t>
      </w:r>
    </w:p>
    <w:p w:rsidR="00620AD8" w:rsidRDefault="00620AD8" w:rsidP="00620AD8">
      <w:pPr>
        <w:spacing w:after="120"/>
        <w:jc w:val="both"/>
        <w:rPr>
          <w:ins w:id="683" w:author="Emil Luusua" w:date="2019-03-13T18:39:00Z"/>
          <w:sz w:val="40"/>
          <w:szCs w:val="40"/>
        </w:rPr>
      </w:pPr>
    </w:p>
    <w:p w:rsidR="003B73BE" w:rsidRDefault="003B73BE" w:rsidP="00620AD8">
      <w:pPr>
        <w:spacing w:after="120"/>
        <w:jc w:val="both"/>
        <w:rPr>
          <w:ins w:id="684" w:author="Emil Luusua" w:date="2019-03-13T18:42:00Z"/>
          <w:sz w:val="40"/>
          <w:szCs w:val="40"/>
        </w:rPr>
      </w:pPr>
    </w:p>
    <w:p w:rsidR="003B73BE" w:rsidRDefault="003B73BE" w:rsidP="00620AD8">
      <w:pPr>
        <w:spacing w:after="120"/>
        <w:jc w:val="both"/>
        <w:rPr>
          <w:ins w:id="685" w:author="Emil Luusua" w:date="2019-03-13T18:42:00Z"/>
          <w:sz w:val="40"/>
          <w:szCs w:val="40"/>
        </w:rPr>
      </w:pPr>
    </w:p>
    <w:p w:rsidR="003B73BE" w:rsidRDefault="003B73BE" w:rsidP="00620AD8">
      <w:pPr>
        <w:spacing w:after="120"/>
        <w:jc w:val="both"/>
        <w:rPr>
          <w:ins w:id="686" w:author="Emil Luusua" w:date="2019-03-13T18:42:00Z"/>
          <w:sz w:val="40"/>
          <w:szCs w:val="40"/>
        </w:rPr>
      </w:pPr>
    </w:p>
    <w:p w:rsidR="003B73BE" w:rsidRDefault="003B73BE" w:rsidP="00620AD8">
      <w:pPr>
        <w:spacing w:after="120"/>
        <w:jc w:val="both"/>
        <w:rPr>
          <w:ins w:id="687" w:author="Emil Luusua" w:date="2019-03-13T18:42:00Z"/>
          <w:sz w:val="40"/>
          <w:szCs w:val="40"/>
        </w:rPr>
      </w:pPr>
    </w:p>
    <w:p w:rsidR="003B73BE" w:rsidRDefault="003B73BE" w:rsidP="00620AD8">
      <w:pPr>
        <w:spacing w:after="120"/>
        <w:jc w:val="both"/>
        <w:rPr>
          <w:ins w:id="688" w:author="Emil Luusua" w:date="2019-03-13T18:42:00Z"/>
          <w:sz w:val="40"/>
          <w:szCs w:val="40"/>
        </w:rPr>
      </w:pPr>
    </w:p>
    <w:p w:rsidR="003B73BE" w:rsidRDefault="003B73BE" w:rsidP="003B73BE">
      <w:pPr>
        <w:pStyle w:val="Caption"/>
        <w:rPr>
          <w:ins w:id="689" w:author="Emil Luusua" w:date="2019-03-13T18:43:00Z"/>
          <w:sz w:val="40"/>
          <w:szCs w:val="40"/>
        </w:rPr>
        <w:pPrChange w:id="690" w:author="Emil Luusua" w:date="2019-03-13T18:43:00Z">
          <w:pPr/>
        </w:pPrChange>
      </w:pPr>
      <w:ins w:id="691" w:author="Emil Luusua" w:date="2019-03-13T18:43:00Z">
        <w:r>
          <w:rPr>
            <w:sz w:val="40"/>
            <w:szCs w:val="40"/>
          </w:rPr>
          <w:lastRenderedPageBreak/>
          <w:t xml:space="preserve">    </w:t>
        </w:r>
        <w:r>
          <w:t xml:space="preserve">Script </w:t>
        </w:r>
        <w:r>
          <w:fldChar w:fldCharType="begin"/>
        </w:r>
        <w:r>
          <w:instrText xml:space="preserve"> SEQ Script \* ARABIC </w:instrText>
        </w:r>
      </w:ins>
      <w:r>
        <w:fldChar w:fldCharType="separate"/>
      </w:r>
      <w:ins w:id="692" w:author="Emil Luusua" w:date="2019-03-13T19:01:00Z">
        <w:r w:rsidR="00BD713F">
          <w:rPr>
            <w:noProof/>
          </w:rPr>
          <w:t>5</w:t>
        </w:r>
      </w:ins>
      <w:ins w:id="693" w:author="Emil Luusua" w:date="2019-03-13T18:43:00Z">
        <w:r>
          <w:fldChar w:fldCharType="end"/>
        </w:r>
        <w:r>
          <w:t>. Handling of mushrooms poison effects.</w:t>
        </w:r>
      </w:ins>
    </w:p>
    <w:p w:rsidR="003B73BE" w:rsidRPr="003B73BE" w:rsidRDefault="003B73BE" w:rsidP="003B73BE">
      <w:pPr>
        <w:rPr>
          <w:sz w:val="18"/>
          <w:szCs w:val="18"/>
          <w:lang w:val="en-SG"/>
          <w:rPrChange w:id="694" w:author="Emil Luusua" w:date="2019-03-13T18:43:00Z">
            <w:rPr>
              <w:sz w:val="40"/>
              <w:szCs w:val="40"/>
            </w:rPr>
          </w:rPrChange>
        </w:rPr>
        <w:pPrChange w:id="695" w:author="Emil Luusua" w:date="2019-03-13T18:43:00Z">
          <w:pPr>
            <w:spacing w:after="120"/>
            <w:jc w:val="both"/>
          </w:pPr>
        </w:pPrChange>
      </w:pPr>
      <w:ins w:id="696" w:author="Emil Luusua" w:date="2019-03-13T18:43:00Z">
        <w:r>
          <w:rPr>
            <w:sz w:val="40"/>
            <w:szCs w:val="40"/>
          </w:rPr>
          <w:t xml:space="preserve">    </w:t>
        </w:r>
      </w:ins>
      <w:ins w:id="697" w:author="Emil Luusua" w:date="2019-03-13T18:42:00Z">
        <w:r w:rsidRPr="003B73BE">
          <w:rPr>
            <w:rFonts w:ascii="Menlo" w:hAnsi="Menlo" w:cs="Menlo"/>
            <w:color w:val="009695"/>
            <w:sz w:val="18"/>
            <w:szCs w:val="18"/>
            <w:rPrChange w:id="698" w:author="Emil Luusua" w:date="2019-03-13T18:42:00Z">
              <w:rPr>
                <w:rFonts w:ascii="Menlo" w:hAnsi="Menlo" w:cs="Menlo"/>
                <w:color w:val="009695"/>
              </w:rPr>
            </w:rPrChange>
          </w:rPr>
          <w:t>void</w:t>
        </w:r>
        <w:r w:rsidRPr="003B73BE">
          <w:rPr>
            <w:rFonts w:ascii="Menlo" w:hAnsi="Menlo" w:cs="Menlo"/>
            <w:color w:val="222222"/>
            <w:sz w:val="18"/>
            <w:szCs w:val="18"/>
            <w:rPrChange w:id="699" w:author="Emil Luusua" w:date="2019-03-13T18:42:00Z">
              <w:rPr>
                <w:rFonts w:ascii="Menlo" w:hAnsi="Menlo" w:cs="Menlo"/>
                <w:color w:val="222222"/>
              </w:rPr>
            </w:rPrChange>
          </w:rPr>
          <w:t> Update()</w:t>
        </w:r>
        <w:r w:rsidRPr="003B73BE">
          <w:rPr>
            <w:rFonts w:ascii="Menlo" w:hAnsi="Menlo" w:cs="Menlo"/>
            <w:sz w:val="18"/>
            <w:szCs w:val="18"/>
            <w:rPrChange w:id="700" w:author="Emil Luusua" w:date="2019-03-13T18:42:00Z">
              <w:rPr>
                <w:rFonts w:ascii="Menlo" w:hAnsi="Menlo" w:cs="Menlo"/>
              </w:rPr>
            </w:rPrChange>
          </w:rPr>
          <w:br/>
        </w:r>
        <w:r w:rsidRPr="003B73BE">
          <w:rPr>
            <w:rFonts w:ascii="Menlo" w:hAnsi="Menlo" w:cs="Menlo"/>
            <w:color w:val="222222"/>
            <w:sz w:val="18"/>
            <w:szCs w:val="18"/>
            <w:rPrChange w:id="701" w:author="Emil Luusua" w:date="2019-03-13T18:42:00Z">
              <w:rPr>
                <w:rFonts w:ascii="Menlo" w:hAnsi="Menlo" w:cs="Menlo"/>
                <w:color w:val="222222"/>
              </w:rPr>
            </w:rPrChange>
          </w:rPr>
          <w:t>    {</w:t>
        </w:r>
        <w:r w:rsidRPr="003B73BE">
          <w:rPr>
            <w:rFonts w:ascii="Menlo" w:hAnsi="Menlo" w:cs="Menlo"/>
            <w:sz w:val="18"/>
            <w:szCs w:val="18"/>
            <w:rPrChange w:id="702" w:author="Emil Luusua" w:date="2019-03-13T18:42:00Z">
              <w:rPr>
                <w:rFonts w:ascii="Menlo" w:hAnsi="Menlo" w:cs="Menlo"/>
              </w:rPr>
            </w:rPrChange>
          </w:rPr>
          <w:br/>
        </w:r>
        <w:r w:rsidRPr="003B73BE">
          <w:rPr>
            <w:rFonts w:ascii="Menlo" w:hAnsi="Menlo" w:cs="Menlo"/>
            <w:color w:val="222222"/>
            <w:sz w:val="18"/>
            <w:szCs w:val="18"/>
            <w:rPrChange w:id="703"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704" w:author="Emil Luusua" w:date="2019-03-13T18:42:00Z">
              <w:rPr>
                <w:rFonts w:ascii="Menlo" w:hAnsi="Menlo" w:cs="Menlo"/>
                <w:color w:val="222222"/>
              </w:rPr>
            </w:rPrChange>
          </w:rPr>
          <w:t>sporeTimer</w:t>
        </w:r>
        <w:proofErr w:type="spellEnd"/>
        <w:r w:rsidRPr="003B73BE">
          <w:rPr>
            <w:rFonts w:ascii="Menlo" w:hAnsi="Menlo" w:cs="Menlo"/>
            <w:color w:val="222222"/>
            <w:sz w:val="18"/>
            <w:szCs w:val="18"/>
            <w:rPrChange w:id="705" w:author="Emil Luusua" w:date="2019-03-13T18:42:00Z">
              <w:rPr>
                <w:rFonts w:ascii="Menlo" w:hAnsi="Menlo" w:cs="Menlo"/>
                <w:color w:val="222222"/>
              </w:rPr>
            </w:rPrChange>
          </w:rPr>
          <w:t> += </w:t>
        </w:r>
        <w:proofErr w:type="spellStart"/>
        <w:r w:rsidRPr="003B73BE">
          <w:rPr>
            <w:rFonts w:ascii="Menlo" w:hAnsi="Menlo" w:cs="Menlo"/>
            <w:color w:val="3363A4"/>
            <w:sz w:val="18"/>
            <w:szCs w:val="18"/>
            <w:rPrChange w:id="706" w:author="Emil Luusua" w:date="2019-03-13T18:42:00Z">
              <w:rPr>
                <w:rFonts w:ascii="Menlo" w:hAnsi="Menlo" w:cs="Menlo"/>
                <w:color w:val="3363A4"/>
              </w:rPr>
            </w:rPrChange>
          </w:rPr>
          <w:t>Time</w:t>
        </w:r>
        <w:r w:rsidRPr="003B73BE">
          <w:rPr>
            <w:rFonts w:ascii="Menlo" w:hAnsi="Menlo" w:cs="Menlo"/>
            <w:color w:val="222222"/>
            <w:sz w:val="18"/>
            <w:szCs w:val="18"/>
            <w:rPrChange w:id="707" w:author="Emil Luusua" w:date="2019-03-13T18:42:00Z">
              <w:rPr>
                <w:rFonts w:ascii="Menlo" w:hAnsi="Menlo" w:cs="Menlo"/>
                <w:color w:val="222222"/>
              </w:rPr>
            </w:rPrChange>
          </w:rPr>
          <w:t>.deltaTime</w:t>
        </w:r>
        <w:proofErr w:type="spellEnd"/>
        <w:r w:rsidRPr="003B73BE">
          <w:rPr>
            <w:rFonts w:ascii="Menlo" w:hAnsi="Menlo" w:cs="Menlo"/>
            <w:color w:val="222222"/>
            <w:sz w:val="18"/>
            <w:szCs w:val="18"/>
            <w:rPrChange w:id="708" w:author="Emil Luusua" w:date="2019-03-13T18:42:00Z">
              <w:rPr>
                <w:rFonts w:ascii="Menlo" w:hAnsi="Menlo" w:cs="Menlo"/>
                <w:color w:val="222222"/>
              </w:rPr>
            </w:rPrChange>
          </w:rPr>
          <w:t>;</w:t>
        </w:r>
        <w:r w:rsidRPr="003B73BE">
          <w:rPr>
            <w:rFonts w:ascii="Menlo" w:hAnsi="Menlo" w:cs="Menlo"/>
            <w:sz w:val="18"/>
            <w:szCs w:val="18"/>
            <w:rPrChange w:id="709" w:author="Emil Luusua" w:date="2019-03-13T18:42:00Z">
              <w:rPr>
                <w:rFonts w:ascii="Menlo" w:hAnsi="Menlo" w:cs="Menlo"/>
              </w:rPr>
            </w:rPrChange>
          </w:rPr>
          <w:br/>
        </w:r>
        <w:r w:rsidRPr="003B73BE">
          <w:rPr>
            <w:rFonts w:ascii="Menlo" w:hAnsi="Menlo" w:cs="Menlo"/>
            <w:sz w:val="18"/>
            <w:szCs w:val="18"/>
            <w:rPrChange w:id="710" w:author="Emil Luusua" w:date="2019-03-13T18:42:00Z">
              <w:rPr>
                <w:rFonts w:ascii="Menlo" w:hAnsi="Menlo" w:cs="Menlo"/>
              </w:rPr>
            </w:rPrChange>
          </w:rPr>
          <w:br/>
        </w:r>
        <w:r w:rsidRPr="003B73BE">
          <w:rPr>
            <w:rFonts w:ascii="Menlo" w:hAnsi="Menlo" w:cs="Menlo"/>
            <w:color w:val="222222"/>
            <w:sz w:val="18"/>
            <w:szCs w:val="18"/>
            <w:rPrChange w:id="711" w:author="Emil Luusua" w:date="2019-03-13T18:42:00Z">
              <w:rPr>
                <w:rFonts w:ascii="Menlo" w:hAnsi="Menlo" w:cs="Menlo"/>
                <w:color w:val="222222"/>
              </w:rPr>
            </w:rPrChange>
          </w:rPr>
          <w:t>        </w:t>
        </w:r>
        <w:r w:rsidRPr="003B73BE">
          <w:rPr>
            <w:rFonts w:ascii="Menlo" w:hAnsi="Menlo" w:cs="Menlo"/>
            <w:color w:val="009695"/>
            <w:sz w:val="18"/>
            <w:szCs w:val="18"/>
            <w:rPrChange w:id="712" w:author="Emil Luusua" w:date="2019-03-13T18:42:00Z">
              <w:rPr>
                <w:rFonts w:ascii="Menlo" w:hAnsi="Menlo" w:cs="Menlo"/>
                <w:color w:val="009695"/>
              </w:rPr>
            </w:rPrChange>
          </w:rPr>
          <w:t>if</w:t>
        </w:r>
        <w:r w:rsidRPr="003B73BE">
          <w:rPr>
            <w:rFonts w:ascii="Menlo" w:hAnsi="Menlo" w:cs="Menlo"/>
            <w:color w:val="222222"/>
            <w:sz w:val="18"/>
            <w:szCs w:val="18"/>
            <w:rPrChange w:id="713"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714" w:author="Emil Luusua" w:date="2019-03-13T18:42:00Z">
              <w:rPr>
                <w:rFonts w:ascii="Menlo" w:hAnsi="Menlo" w:cs="Menlo"/>
                <w:color w:val="222222"/>
              </w:rPr>
            </w:rPrChange>
          </w:rPr>
          <w:t>GetComponent</w:t>
        </w:r>
        <w:proofErr w:type="spellEnd"/>
        <w:r w:rsidRPr="003B73BE">
          <w:rPr>
            <w:rFonts w:ascii="Menlo" w:hAnsi="Menlo" w:cs="Menlo"/>
            <w:color w:val="222222"/>
            <w:sz w:val="18"/>
            <w:szCs w:val="18"/>
            <w:rPrChange w:id="715" w:author="Emil Luusua" w:date="2019-03-13T18:42:00Z">
              <w:rPr>
                <w:rFonts w:ascii="Menlo" w:hAnsi="Menlo" w:cs="Menlo"/>
                <w:color w:val="222222"/>
              </w:rPr>
            </w:rPrChange>
          </w:rPr>
          <w:t>&lt;</w:t>
        </w:r>
        <w:proofErr w:type="spellStart"/>
        <w:r w:rsidRPr="003B73BE">
          <w:rPr>
            <w:rFonts w:ascii="Menlo" w:hAnsi="Menlo" w:cs="Menlo"/>
            <w:color w:val="3363A4"/>
            <w:sz w:val="18"/>
            <w:szCs w:val="18"/>
            <w:rPrChange w:id="716" w:author="Emil Luusua" w:date="2019-03-13T18:42:00Z">
              <w:rPr>
                <w:rFonts w:ascii="Menlo" w:hAnsi="Menlo" w:cs="Menlo"/>
                <w:color w:val="3363A4"/>
              </w:rPr>
            </w:rPrChange>
          </w:rPr>
          <w:t>HealthScript</w:t>
        </w:r>
        <w:proofErr w:type="spellEnd"/>
        <w:r w:rsidRPr="003B73BE">
          <w:rPr>
            <w:rFonts w:ascii="Menlo" w:hAnsi="Menlo" w:cs="Menlo"/>
            <w:color w:val="222222"/>
            <w:sz w:val="18"/>
            <w:szCs w:val="18"/>
            <w:rPrChange w:id="717" w:author="Emil Luusua" w:date="2019-03-13T18:42:00Z">
              <w:rPr>
                <w:rFonts w:ascii="Menlo" w:hAnsi="Menlo" w:cs="Menlo"/>
                <w:color w:val="222222"/>
              </w:rPr>
            </w:rPrChange>
          </w:rPr>
          <w:t>&gt;().</w:t>
        </w:r>
        <w:proofErr w:type="spellStart"/>
        <w:r w:rsidRPr="003B73BE">
          <w:rPr>
            <w:rFonts w:ascii="Menlo" w:hAnsi="Menlo" w:cs="Menlo"/>
            <w:color w:val="222222"/>
            <w:sz w:val="18"/>
            <w:szCs w:val="18"/>
            <w:rPrChange w:id="718" w:author="Emil Luusua" w:date="2019-03-13T18:42:00Z">
              <w:rPr>
                <w:rFonts w:ascii="Menlo" w:hAnsi="Menlo" w:cs="Menlo"/>
                <w:color w:val="222222"/>
              </w:rPr>
            </w:rPrChange>
          </w:rPr>
          <w:t>currentHealth</w:t>
        </w:r>
        <w:proofErr w:type="spellEnd"/>
        <w:r w:rsidRPr="003B73BE">
          <w:rPr>
            <w:rFonts w:ascii="Menlo" w:hAnsi="Menlo" w:cs="Menlo"/>
            <w:color w:val="222222"/>
            <w:sz w:val="18"/>
            <w:szCs w:val="18"/>
            <w:rPrChange w:id="719" w:author="Emil Luusua" w:date="2019-03-13T18:42:00Z">
              <w:rPr>
                <w:rFonts w:ascii="Menlo" w:hAnsi="Menlo" w:cs="Menlo"/>
                <w:color w:val="222222"/>
              </w:rPr>
            </w:rPrChange>
          </w:rPr>
          <w:t> &lt;= </w:t>
        </w:r>
        <w:r w:rsidRPr="003B73BE">
          <w:rPr>
            <w:rFonts w:ascii="Menlo" w:hAnsi="Menlo" w:cs="Menlo"/>
            <w:color w:val="DB7100"/>
            <w:sz w:val="18"/>
            <w:szCs w:val="18"/>
            <w:rPrChange w:id="720" w:author="Emil Luusua" w:date="2019-03-13T18:42:00Z">
              <w:rPr>
                <w:rFonts w:ascii="Menlo" w:hAnsi="Menlo" w:cs="Menlo"/>
                <w:color w:val="DB7100"/>
              </w:rPr>
            </w:rPrChange>
          </w:rPr>
          <w:t>0</w:t>
        </w:r>
        <w:r w:rsidRPr="003B73BE">
          <w:rPr>
            <w:rFonts w:ascii="Menlo" w:hAnsi="Menlo" w:cs="Menlo"/>
            <w:color w:val="222222"/>
            <w:sz w:val="18"/>
            <w:szCs w:val="18"/>
            <w:rPrChange w:id="721" w:author="Emil Luusua" w:date="2019-03-13T18:42:00Z">
              <w:rPr>
                <w:rFonts w:ascii="Menlo" w:hAnsi="Menlo" w:cs="Menlo"/>
                <w:color w:val="222222"/>
              </w:rPr>
            </w:rPrChange>
          </w:rPr>
          <w:t>)</w:t>
        </w:r>
        <w:r w:rsidRPr="003B73BE">
          <w:rPr>
            <w:rFonts w:ascii="Menlo" w:hAnsi="Menlo" w:cs="Menlo"/>
            <w:sz w:val="18"/>
            <w:szCs w:val="18"/>
            <w:rPrChange w:id="722" w:author="Emil Luusua" w:date="2019-03-13T18:42:00Z">
              <w:rPr>
                <w:rFonts w:ascii="Menlo" w:hAnsi="Menlo" w:cs="Menlo"/>
              </w:rPr>
            </w:rPrChange>
          </w:rPr>
          <w:br/>
        </w:r>
        <w:r w:rsidRPr="003B73BE">
          <w:rPr>
            <w:rFonts w:ascii="Menlo" w:hAnsi="Menlo" w:cs="Menlo"/>
            <w:color w:val="222222"/>
            <w:sz w:val="18"/>
            <w:szCs w:val="18"/>
            <w:rPrChange w:id="723" w:author="Emil Luusua" w:date="2019-03-13T18:42:00Z">
              <w:rPr>
                <w:rFonts w:ascii="Menlo" w:hAnsi="Menlo" w:cs="Menlo"/>
                <w:color w:val="222222"/>
              </w:rPr>
            </w:rPrChange>
          </w:rPr>
          <w:t>        {</w:t>
        </w:r>
        <w:r w:rsidRPr="003B73BE">
          <w:rPr>
            <w:rFonts w:ascii="Menlo" w:hAnsi="Menlo" w:cs="Menlo"/>
            <w:sz w:val="18"/>
            <w:szCs w:val="18"/>
            <w:rPrChange w:id="724" w:author="Emil Luusua" w:date="2019-03-13T18:42:00Z">
              <w:rPr>
                <w:rFonts w:ascii="Menlo" w:hAnsi="Menlo" w:cs="Menlo"/>
              </w:rPr>
            </w:rPrChange>
          </w:rPr>
          <w:br/>
        </w:r>
        <w:r w:rsidRPr="003B73BE">
          <w:rPr>
            <w:rFonts w:ascii="Menlo" w:hAnsi="Menlo" w:cs="Menlo"/>
            <w:color w:val="222222"/>
            <w:sz w:val="18"/>
            <w:szCs w:val="18"/>
            <w:rPrChange w:id="725" w:author="Emil Luusua" w:date="2019-03-13T18:42:00Z">
              <w:rPr>
                <w:rFonts w:ascii="Menlo" w:hAnsi="Menlo" w:cs="Menlo"/>
                <w:color w:val="222222"/>
              </w:rPr>
            </w:rPrChange>
          </w:rPr>
          <w:t>            Destroy(</w:t>
        </w:r>
        <w:proofErr w:type="spellStart"/>
        <w:r w:rsidRPr="003B73BE">
          <w:rPr>
            <w:rFonts w:ascii="Menlo" w:hAnsi="Menlo" w:cs="Menlo"/>
            <w:color w:val="222222"/>
            <w:sz w:val="18"/>
            <w:szCs w:val="18"/>
            <w:rPrChange w:id="726" w:author="Emil Luusua" w:date="2019-03-13T18:42:00Z">
              <w:rPr>
                <w:rFonts w:ascii="Menlo" w:hAnsi="Menlo" w:cs="Menlo"/>
                <w:color w:val="222222"/>
              </w:rPr>
            </w:rPrChange>
          </w:rPr>
          <w:t>gameObject</w:t>
        </w:r>
        <w:proofErr w:type="spellEnd"/>
        <w:r w:rsidRPr="003B73BE">
          <w:rPr>
            <w:rFonts w:ascii="Menlo" w:hAnsi="Menlo" w:cs="Menlo"/>
            <w:color w:val="222222"/>
            <w:sz w:val="18"/>
            <w:szCs w:val="18"/>
            <w:rPrChange w:id="727" w:author="Emil Luusua" w:date="2019-03-13T18:42:00Z">
              <w:rPr>
                <w:rFonts w:ascii="Menlo" w:hAnsi="Menlo" w:cs="Menlo"/>
                <w:color w:val="222222"/>
              </w:rPr>
            </w:rPrChange>
          </w:rPr>
          <w:t>);</w:t>
        </w:r>
        <w:r w:rsidRPr="003B73BE">
          <w:rPr>
            <w:rFonts w:ascii="Menlo" w:hAnsi="Menlo" w:cs="Menlo"/>
            <w:sz w:val="18"/>
            <w:szCs w:val="18"/>
            <w:rPrChange w:id="728" w:author="Emil Luusua" w:date="2019-03-13T18:42:00Z">
              <w:rPr>
                <w:rFonts w:ascii="Menlo" w:hAnsi="Menlo" w:cs="Menlo"/>
              </w:rPr>
            </w:rPrChange>
          </w:rPr>
          <w:br/>
        </w:r>
        <w:r w:rsidRPr="003B73BE">
          <w:rPr>
            <w:rFonts w:ascii="Menlo" w:hAnsi="Menlo" w:cs="Menlo"/>
            <w:color w:val="222222"/>
            <w:sz w:val="18"/>
            <w:szCs w:val="18"/>
            <w:rPrChange w:id="729" w:author="Emil Luusua" w:date="2019-03-13T18:42:00Z">
              <w:rPr>
                <w:rFonts w:ascii="Menlo" w:hAnsi="Menlo" w:cs="Menlo"/>
                <w:color w:val="222222"/>
              </w:rPr>
            </w:rPrChange>
          </w:rPr>
          <w:t>        }</w:t>
        </w:r>
        <w:r w:rsidRPr="003B73BE">
          <w:rPr>
            <w:rFonts w:ascii="Menlo" w:hAnsi="Menlo" w:cs="Menlo"/>
            <w:sz w:val="18"/>
            <w:szCs w:val="18"/>
            <w:rPrChange w:id="730" w:author="Emil Luusua" w:date="2019-03-13T18:42:00Z">
              <w:rPr>
                <w:rFonts w:ascii="Menlo" w:hAnsi="Menlo" w:cs="Menlo"/>
              </w:rPr>
            </w:rPrChange>
          </w:rPr>
          <w:br/>
        </w:r>
        <w:r w:rsidRPr="003B73BE">
          <w:rPr>
            <w:rFonts w:ascii="Menlo" w:hAnsi="Menlo" w:cs="Menlo"/>
            <w:sz w:val="18"/>
            <w:szCs w:val="18"/>
            <w:rPrChange w:id="731" w:author="Emil Luusua" w:date="2019-03-13T18:42:00Z">
              <w:rPr>
                <w:rFonts w:ascii="Menlo" w:hAnsi="Menlo" w:cs="Menlo"/>
              </w:rPr>
            </w:rPrChange>
          </w:rPr>
          <w:br/>
        </w:r>
        <w:r w:rsidRPr="003B73BE">
          <w:rPr>
            <w:rFonts w:ascii="Menlo" w:hAnsi="Menlo" w:cs="Menlo"/>
            <w:color w:val="222222"/>
            <w:sz w:val="18"/>
            <w:szCs w:val="18"/>
            <w:rPrChange w:id="732" w:author="Emil Luusua" w:date="2019-03-13T18:42:00Z">
              <w:rPr>
                <w:rFonts w:ascii="Menlo" w:hAnsi="Menlo" w:cs="Menlo"/>
                <w:color w:val="222222"/>
              </w:rPr>
            </w:rPrChange>
          </w:rPr>
          <w:t>        </w:t>
        </w:r>
        <w:r w:rsidRPr="003B73BE">
          <w:rPr>
            <w:rFonts w:ascii="Menlo" w:hAnsi="Menlo" w:cs="Menlo"/>
            <w:color w:val="009695"/>
            <w:sz w:val="18"/>
            <w:szCs w:val="18"/>
            <w:rPrChange w:id="733" w:author="Emil Luusua" w:date="2019-03-13T18:42:00Z">
              <w:rPr>
                <w:rFonts w:ascii="Menlo" w:hAnsi="Menlo" w:cs="Menlo"/>
                <w:color w:val="009695"/>
              </w:rPr>
            </w:rPrChange>
          </w:rPr>
          <w:t>if</w:t>
        </w:r>
        <w:r w:rsidRPr="003B73BE">
          <w:rPr>
            <w:rFonts w:ascii="Menlo" w:hAnsi="Menlo" w:cs="Menlo"/>
            <w:color w:val="222222"/>
            <w:sz w:val="18"/>
            <w:szCs w:val="18"/>
            <w:rPrChange w:id="734" w:author="Emil Luusua" w:date="2019-03-13T18:42:00Z">
              <w:rPr>
                <w:rFonts w:ascii="Menlo" w:hAnsi="Menlo" w:cs="Menlo"/>
                <w:color w:val="222222"/>
              </w:rPr>
            </w:rPrChange>
          </w:rPr>
          <w:t>(poisoned)</w:t>
        </w:r>
        <w:r w:rsidRPr="003B73BE">
          <w:rPr>
            <w:rFonts w:ascii="Menlo" w:hAnsi="Menlo" w:cs="Menlo"/>
            <w:sz w:val="18"/>
            <w:szCs w:val="18"/>
            <w:rPrChange w:id="735" w:author="Emil Luusua" w:date="2019-03-13T18:42:00Z">
              <w:rPr>
                <w:rFonts w:ascii="Menlo" w:hAnsi="Menlo" w:cs="Menlo"/>
              </w:rPr>
            </w:rPrChange>
          </w:rPr>
          <w:br/>
        </w:r>
        <w:r w:rsidRPr="003B73BE">
          <w:rPr>
            <w:rFonts w:ascii="Menlo" w:hAnsi="Menlo" w:cs="Menlo"/>
            <w:color w:val="222222"/>
            <w:sz w:val="18"/>
            <w:szCs w:val="18"/>
            <w:rPrChange w:id="736" w:author="Emil Luusua" w:date="2019-03-13T18:42:00Z">
              <w:rPr>
                <w:rFonts w:ascii="Menlo" w:hAnsi="Menlo" w:cs="Menlo"/>
                <w:color w:val="222222"/>
              </w:rPr>
            </w:rPrChange>
          </w:rPr>
          <w:t>        {</w:t>
        </w:r>
        <w:r w:rsidRPr="003B73BE">
          <w:rPr>
            <w:rFonts w:ascii="Menlo" w:hAnsi="Menlo" w:cs="Menlo"/>
            <w:sz w:val="18"/>
            <w:szCs w:val="18"/>
            <w:rPrChange w:id="737" w:author="Emil Luusua" w:date="2019-03-13T18:42:00Z">
              <w:rPr>
                <w:rFonts w:ascii="Menlo" w:hAnsi="Menlo" w:cs="Menlo"/>
              </w:rPr>
            </w:rPrChange>
          </w:rPr>
          <w:br/>
        </w:r>
        <w:r w:rsidRPr="003B73BE">
          <w:rPr>
            <w:rFonts w:ascii="Menlo" w:hAnsi="Menlo" w:cs="Menlo"/>
            <w:color w:val="222222"/>
            <w:sz w:val="18"/>
            <w:szCs w:val="18"/>
            <w:rPrChange w:id="738"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739" w:author="Emil Luusua" w:date="2019-03-13T18:42:00Z">
              <w:rPr>
                <w:rFonts w:ascii="Menlo" w:hAnsi="Menlo" w:cs="Menlo"/>
                <w:color w:val="222222"/>
              </w:rPr>
            </w:rPrChange>
          </w:rPr>
          <w:t>poisonTimer</w:t>
        </w:r>
        <w:proofErr w:type="spellEnd"/>
        <w:r w:rsidRPr="003B73BE">
          <w:rPr>
            <w:rFonts w:ascii="Menlo" w:hAnsi="Menlo" w:cs="Menlo"/>
            <w:color w:val="222222"/>
            <w:sz w:val="18"/>
            <w:szCs w:val="18"/>
            <w:rPrChange w:id="740" w:author="Emil Luusua" w:date="2019-03-13T18:42:00Z">
              <w:rPr>
                <w:rFonts w:ascii="Menlo" w:hAnsi="Menlo" w:cs="Menlo"/>
                <w:color w:val="222222"/>
              </w:rPr>
            </w:rPrChange>
          </w:rPr>
          <w:t> += </w:t>
        </w:r>
        <w:proofErr w:type="spellStart"/>
        <w:r w:rsidRPr="003B73BE">
          <w:rPr>
            <w:rFonts w:ascii="Menlo" w:hAnsi="Menlo" w:cs="Menlo"/>
            <w:color w:val="3363A4"/>
            <w:sz w:val="18"/>
            <w:szCs w:val="18"/>
            <w:rPrChange w:id="741" w:author="Emil Luusua" w:date="2019-03-13T18:42:00Z">
              <w:rPr>
                <w:rFonts w:ascii="Menlo" w:hAnsi="Menlo" w:cs="Menlo"/>
                <w:color w:val="3363A4"/>
              </w:rPr>
            </w:rPrChange>
          </w:rPr>
          <w:t>Time</w:t>
        </w:r>
        <w:r w:rsidRPr="003B73BE">
          <w:rPr>
            <w:rFonts w:ascii="Menlo" w:hAnsi="Menlo" w:cs="Menlo"/>
            <w:color w:val="222222"/>
            <w:sz w:val="18"/>
            <w:szCs w:val="18"/>
            <w:rPrChange w:id="742" w:author="Emil Luusua" w:date="2019-03-13T18:42:00Z">
              <w:rPr>
                <w:rFonts w:ascii="Menlo" w:hAnsi="Menlo" w:cs="Menlo"/>
                <w:color w:val="222222"/>
              </w:rPr>
            </w:rPrChange>
          </w:rPr>
          <w:t>.deltaTime</w:t>
        </w:r>
        <w:proofErr w:type="spellEnd"/>
        <w:r w:rsidRPr="003B73BE">
          <w:rPr>
            <w:rFonts w:ascii="Menlo" w:hAnsi="Menlo" w:cs="Menlo"/>
            <w:color w:val="222222"/>
            <w:sz w:val="18"/>
            <w:szCs w:val="18"/>
            <w:rPrChange w:id="743" w:author="Emil Luusua" w:date="2019-03-13T18:42:00Z">
              <w:rPr>
                <w:rFonts w:ascii="Menlo" w:hAnsi="Menlo" w:cs="Menlo"/>
                <w:color w:val="222222"/>
              </w:rPr>
            </w:rPrChange>
          </w:rPr>
          <w:t>;</w:t>
        </w:r>
        <w:r w:rsidRPr="003B73BE">
          <w:rPr>
            <w:rFonts w:ascii="Menlo" w:hAnsi="Menlo" w:cs="Menlo"/>
            <w:sz w:val="18"/>
            <w:szCs w:val="18"/>
            <w:rPrChange w:id="744" w:author="Emil Luusua" w:date="2019-03-13T18:42:00Z">
              <w:rPr>
                <w:rFonts w:ascii="Menlo" w:hAnsi="Menlo" w:cs="Menlo"/>
              </w:rPr>
            </w:rPrChange>
          </w:rPr>
          <w:br/>
        </w:r>
        <w:r w:rsidRPr="003B73BE">
          <w:rPr>
            <w:rFonts w:ascii="Menlo" w:hAnsi="Menlo" w:cs="Menlo"/>
            <w:color w:val="222222"/>
            <w:sz w:val="18"/>
            <w:szCs w:val="18"/>
            <w:rPrChange w:id="745"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746" w:author="Emil Luusua" w:date="2019-03-13T18:42:00Z">
              <w:rPr>
                <w:rFonts w:ascii="Menlo" w:hAnsi="Menlo" w:cs="Menlo"/>
                <w:color w:val="222222"/>
              </w:rPr>
            </w:rPrChange>
          </w:rPr>
          <w:t>PoisonTick</w:t>
        </w:r>
        <w:proofErr w:type="spellEnd"/>
        <w:r w:rsidRPr="003B73BE">
          <w:rPr>
            <w:rFonts w:ascii="Menlo" w:hAnsi="Menlo" w:cs="Menlo"/>
            <w:color w:val="222222"/>
            <w:sz w:val="18"/>
            <w:szCs w:val="18"/>
            <w:rPrChange w:id="747" w:author="Emil Luusua" w:date="2019-03-13T18:42:00Z">
              <w:rPr>
                <w:rFonts w:ascii="Menlo" w:hAnsi="Menlo" w:cs="Menlo"/>
                <w:color w:val="222222"/>
              </w:rPr>
            </w:rPrChange>
          </w:rPr>
          <w:t>();</w:t>
        </w:r>
        <w:r w:rsidRPr="003B73BE">
          <w:rPr>
            <w:rFonts w:ascii="Menlo" w:hAnsi="Menlo" w:cs="Menlo"/>
            <w:sz w:val="18"/>
            <w:szCs w:val="18"/>
            <w:rPrChange w:id="748" w:author="Emil Luusua" w:date="2019-03-13T18:42:00Z">
              <w:rPr>
                <w:rFonts w:ascii="Menlo" w:hAnsi="Menlo" w:cs="Menlo"/>
              </w:rPr>
            </w:rPrChange>
          </w:rPr>
          <w:br/>
        </w:r>
        <w:r w:rsidRPr="003B73BE">
          <w:rPr>
            <w:rFonts w:ascii="Menlo" w:hAnsi="Menlo" w:cs="Menlo"/>
            <w:color w:val="222222"/>
            <w:sz w:val="18"/>
            <w:szCs w:val="18"/>
            <w:rPrChange w:id="749" w:author="Emil Luusua" w:date="2019-03-13T18:42:00Z">
              <w:rPr>
                <w:rFonts w:ascii="Menlo" w:hAnsi="Menlo" w:cs="Menlo"/>
                <w:color w:val="222222"/>
              </w:rPr>
            </w:rPrChange>
          </w:rPr>
          <w:t>        }</w:t>
        </w:r>
        <w:r w:rsidRPr="003B73BE">
          <w:rPr>
            <w:rFonts w:ascii="Menlo" w:hAnsi="Menlo" w:cs="Menlo"/>
            <w:sz w:val="18"/>
            <w:szCs w:val="18"/>
            <w:rPrChange w:id="750" w:author="Emil Luusua" w:date="2019-03-13T18:42:00Z">
              <w:rPr>
                <w:rFonts w:ascii="Menlo" w:hAnsi="Menlo" w:cs="Menlo"/>
              </w:rPr>
            </w:rPrChange>
          </w:rPr>
          <w:br/>
        </w:r>
        <w:r w:rsidRPr="003B73BE">
          <w:rPr>
            <w:rFonts w:ascii="Menlo" w:hAnsi="Menlo" w:cs="Menlo"/>
            <w:sz w:val="18"/>
            <w:szCs w:val="18"/>
            <w:rPrChange w:id="751" w:author="Emil Luusua" w:date="2019-03-13T18:42:00Z">
              <w:rPr>
                <w:rFonts w:ascii="Menlo" w:hAnsi="Menlo" w:cs="Menlo"/>
              </w:rPr>
            </w:rPrChange>
          </w:rPr>
          <w:br/>
        </w:r>
        <w:r w:rsidRPr="003B73BE">
          <w:rPr>
            <w:rFonts w:ascii="Menlo" w:hAnsi="Menlo" w:cs="Menlo"/>
            <w:color w:val="222222"/>
            <w:sz w:val="18"/>
            <w:szCs w:val="18"/>
            <w:rPrChange w:id="752" w:author="Emil Luusua" w:date="2019-03-13T18:42:00Z">
              <w:rPr>
                <w:rFonts w:ascii="Menlo" w:hAnsi="Menlo" w:cs="Menlo"/>
                <w:color w:val="222222"/>
              </w:rPr>
            </w:rPrChange>
          </w:rPr>
          <w:t>        </w:t>
        </w:r>
        <w:r w:rsidRPr="003B73BE">
          <w:rPr>
            <w:rFonts w:ascii="Menlo" w:hAnsi="Menlo" w:cs="Menlo"/>
            <w:color w:val="009695"/>
            <w:sz w:val="18"/>
            <w:szCs w:val="18"/>
            <w:rPrChange w:id="753" w:author="Emil Luusua" w:date="2019-03-13T18:42:00Z">
              <w:rPr>
                <w:rFonts w:ascii="Menlo" w:hAnsi="Menlo" w:cs="Menlo"/>
                <w:color w:val="009695"/>
              </w:rPr>
            </w:rPrChange>
          </w:rPr>
          <w:t>if</w:t>
        </w:r>
        <w:r w:rsidRPr="003B73BE">
          <w:rPr>
            <w:rFonts w:ascii="Menlo" w:hAnsi="Menlo" w:cs="Menlo"/>
            <w:color w:val="222222"/>
            <w:sz w:val="18"/>
            <w:szCs w:val="18"/>
            <w:rPrChange w:id="754" w:author="Emil Luusua" w:date="2019-03-13T18:42:00Z">
              <w:rPr>
                <w:rFonts w:ascii="Menlo" w:hAnsi="Menlo" w:cs="Menlo"/>
                <w:color w:val="222222"/>
              </w:rPr>
            </w:rPrChange>
          </w:rPr>
          <w:t>(</w:t>
        </w:r>
        <w:proofErr w:type="spellStart"/>
        <w:r w:rsidRPr="003B73BE">
          <w:rPr>
            <w:rFonts w:ascii="Menlo" w:hAnsi="Menlo" w:cs="Menlo"/>
            <w:color w:val="222222"/>
            <w:sz w:val="18"/>
            <w:szCs w:val="18"/>
            <w:rPrChange w:id="755" w:author="Emil Luusua" w:date="2019-03-13T18:42:00Z">
              <w:rPr>
                <w:rFonts w:ascii="Menlo" w:hAnsi="Menlo" w:cs="Menlo"/>
                <w:color w:val="222222"/>
              </w:rPr>
            </w:rPrChange>
          </w:rPr>
          <w:t>poisonAnimationOn</w:t>
        </w:r>
        <w:proofErr w:type="spellEnd"/>
        <w:r w:rsidRPr="003B73BE">
          <w:rPr>
            <w:rFonts w:ascii="Menlo" w:hAnsi="Menlo" w:cs="Menlo"/>
            <w:color w:val="222222"/>
            <w:sz w:val="18"/>
            <w:szCs w:val="18"/>
            <w:rPrChange w:id="756" w:author="Emil Luusua" w:date="2019-03-13T18:42:00Z">
              <w:rPr>
                <w:rFonts w:ascii="Menlo" w:hAnsi="Menlo" w:cs="Menlo"/>
                <w:color w:val="222222"/>
              </w:rPr>
            </w:rPrChange>
          </w:rPr>
          <w:t>)</w:t>
        </w:r>
        <w:r w:rsidRPr="003B73BE">
          <w:rPr>
            <w:rFonts w:ascii="Menlo" w:hAnsi="Menlo" w:cs="Menlo"/>
            <w:sz w:val="18"/>
            <w:szCs w:val="18"/>
            <w:rPrChange w:id="757" w:author="Emil Luusua" w:date="2019-03-13T18:42:00Z">
              <w:rPr>
                <w:rFonts w:ascii="Menlo" w:hAnsi="Menlo" w:cs="Menlo"/>
              </w:rPr>
            </w:rPrChange>
          </w:rPr>
          <w:br/>
        </w:r>
        <w:r w:rsidRPr="003B73BE">
          <w:rPr>
            <w:rFonts w:ascii="Menlo" w:hAnsi="Menlo" w:cs="Menlo"/>
            <w:color w:val="222222"/>
            <w:sz w:val="18"/>
            <w:szCs w:val="18"/>
            <w:rPrChange w:id="758" w:author="Emil Luusua" w:date="2019-03-13T18:42:00Z">
              <w:rPr>
                <w:rFonts w:ascii="Menlo" w:hAnsi="Menlo" w:cs="Menlo"/>
                <w:color w:val="222222"/>
              </w:rPr>
            </w:rPrChange>
          </w:rPr>
          <w:t>        {</w:t>
        </w:r>
        <w:r w:rsidRPr="003B73BE">
          <w:rPr>
            <w:rFonts w:ascii="Menlo" w:hAnsi="Menlo" w:cs="Menlo"/>
            <w:sz w:val="18"/>
            <w:szCs w:val="18"/>
            <w:rPrChange w:id="759" w:author="Emil Luusua" w:date="2019-03-13T18:42:00Z">
              <w:rPr>
                <w:rFonts w:ascii="Menlo" w:hAnsi="Menlo" w:cs="Menlo"/>
              </w:rPr>
            </w:rPrChange>
          </w:rPr>
          <w:br/>
        </w:r>
        <w:r w:rsidRPr="003B73BE">
          <w:rPr>
            <w:rFonts w:ascii="Menlo" w:hAnsi="Menlo" w:cs="Menlo"/>
            <w:color w:val="222222"/>
            <w:sz w:val="18"/>
            <w:szCs w:val="18"/>
            <w:rPrChange w:id="760"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761" w:author="Emil Luusua" w:date="2019-03-13T18:42:00Z">
              <w:rPr>
                <w:rFonts w:ascii="Menlo" w:hAnsi="Menlo" w:cs="Menlo"/>
                <w:color w:val="222222"/>
              </w:rPr>
            </w:rPrChange>
          </w:rPr>
          <w:t>poisonAnimationTimer</w:t>
        </w:r>
        <w:proofErr w:type="spellEnd"/>
        <w:r w:rsidRPr="003B73BE">
          <w:rPr>
            <w:rFonts w:ascii="Menlo" w:hAnsi="Menlo" w:cs="Menlo"/>
            <w:color w:val="222222"/>
            <w:sz w:val="18"/>
            <w:szCs w:val="18"/>
            <w:rPrChange w:id="762" w:author="Emil Luusua" w:date="2019-03-13T18:42:00Z">
              <w:rPr>
                <w:rFonts w:ascii="Menlo" w:hAnsi="Menlo" w:cs="Menlo"/>
                <w:color w:val="222222"/>
              </w:rPr>
            </w:rPrChange>
          </w:rPr>
          <w:t> += </w:t>
        </w:r>
        <w:proofErr w:type="spellStart"/>
        <w:r w:rsidRPr="003B73BE">
          <w:rPr>
            <w:rFonts w:ascii="Menlo" w:hAnsi="Menlo" w:cs="Menlo"/>
            <w:color w:val="3363A4"/>
            <w:sz w:val="18"/>
            <w:szCs w:val="18"/>
            <w:rPrChange w:id="763" w:author="Emil Luusua" w:date="2019-03-13T18:42:00Z">
              <w:rPr>
                <w:rFonts w:ascii="Menlo" w:hAnsi="Menlo" w:cs="Menlo"/>
                <w:color w:val="3363A4"/>
              </w:rPr>
            </w:rPrChange>
          </w:rPr>
          <w:t>Time</w:t>
        </w:r>
        <w:r w:rsidRPr="003B73BE">
          <w:rPr>
            <w:rFonts w:ascii="Menlo" w:hAnsi="Menlo" w:cs="Menlo"/>
            <w:color w:val="222222"/>
            <w:sz w:val="18"/>
            <w:szCs w:val="18"/>
            <w:rPrChange w:id="764" w:author="Emil Luusua" w:date="2019-03-13T18:42:00Z">
              <w:rPr>
                <w:rFonts w:ascii="Menlo" w:hAnsi="Menlo" w:cs="Menlo"/>
                <w:color w:val="222222"/>
              </w:rPr>
            </w:rPrChange>
          </w:rPr>
          <w:t>.deltaTime</w:t>
        </w:r>
        <w:proofErr w:type="spellEnd"/>
        <w:r w:rsidRPr="003B73BE">
          <w:rPr>
            <w:rFonts w:ascii="Menlo" w:hAnsi="Menlo" w:cs="Menlo"/>
            <w:color w:val="222222"/>
            <w:sz w:val="18"/>
            <w:szCs w:val="18"/>
            <w:rPrChange w:id="765" w:author="Emil Luusua" w:date="2019-03-13T18:42:00Z">
              <w:rPr>
                <w:rFonts w:ascii="Menlo" w:hAnsi="Menlo" w:cs="Menlo"/>
                <w:color w:val="222222"/>
              </w:rPr>
            </w:rPrChange>
          </w:rPr>
          <w:t>;</w:t>
        </w:r>
        <w:r w:rsidRPr="003B73BE">
          <w:rPr>
            <w:rFonts w:ascii="Menlo" w:hAnsi="Menlo" w:cs="Menlo"/>
            <w:sz w:val="18"/>
            <w:szCs w:val="18"/>
            <w:rPrChange w:id="766" w:author="Emil Luusua" w:date="2019-03-13T18:42:00Z">
              <w:rPr>
                <w:rFonts w:ascii="Menlo" w:hAnsi="Menlo" w:cs="Menlo"/>
              </w:rPr>
            </w:rPrChange>
          </w:rPr>
          <w:br/>
        </w:r>
        <w:r w:rsidRPr="003B73BE">
          <w:rPr>
            <w:rFonts w:ascii="Menlo" w:hAnsi="Menlo" w:cs="Menlo"/>
            <w:color w:val="222222"/>
            <w:sz w:val="18"/>
            <w:szCs w:val="18"/>
            <w:rPrChange w:id="767" w:author="Emil Luusua" w:date="2019-03-13T18:42:00Z">
              <w:rPr>
                <w:rFonts w:ascii="Menlo" w:hAnsi="Menlo" w:cs="Menlo"/>
                <w:color w:val="222222"/>
              </w:rPr>
            </w:rPrChange>
          </w:rPr>
          <w:t>        }</w:t>
        </w:r>
        <w:r w:rsidRPr="003B73BE">
          <w:rPr>
            <w:rFonts w:ascii="Menlo" w:hAnsi="Menlo" w:cs="Menlo"/>
            <w:sz w:val="18"/>
            <w:szCs w:val="18"/>
            <w:rPrChange w:id="768" w:author="Emil Luusua" w:date="2019-03-13T18:42:00Z">
              <w:rPr>
                <w:rFonts w:ascii="Menlo" w:hAnsi="Menlo" w:cs="Menlo"/>
              </w:rPr>
            </w:rPrChange>
          </w:rPr>
          <w:br/>
        </w:r>
        <w:r w:rsidRPr="003B73BE">
          <w:rPr>
            <w:rFonts w:ascii="Menlo" w:hAnsi="Menlo" w:cs="Menlo"/>
            <w:sz w:val="18"/>
            <w:szCs w:val="18"/>
            <w:rPrChange w:id="769" w:author="Emil Luusua" w:date="2019-03-13T18:42:00Z">
              <w:rPr>
                <w:rFonts w:ascii="Menlo" w:hAnsi="Menlo" w:cs="Menlo"/>
              </w:rPr>
            </w:rPrChange>
          </w:rPr>
          <w:br/>
        </w:r>
        <w:r w:rsidRPr="003B73BE">
          <w:rPr>
            <w:rFonts w:ascii="Menlo" w:hAnsi="Menlo" w:cs="Menlo"/>
            <w:color w:val="222222"/>
            <w:sz w:val="18"/>
            <w:szCs w:val="18"/>
            <w:rPrChange w:id="770" w:author="Emil Luusua" w:date="2019-03-13T18:42:00Z">
              <w:rPr>
                <w:rFonts w:ascii="Menlo" w:hAnsi="Menlo" w:cs="Menlo"/>
                <w:color w:val="222222"/>
              </w:rPr>
            </w:rPrChange>
          </w:rPr>
          <w:t>        </w:t>
        </w:r>
        <w:r w:rsidRPr="003B73BE">
          <w:rPr>
            <w:rFonts w:ascii="Menlo" w:hAnsi="Menlo" w:cs="Menlo"/>
            <w:color w:val="009695"/>
            <w:sz w:val="18"/>
            <w:szCs w:val="18"/>
            <w:rPrChange w:id="771" w:author="Emil Luusua" w:date="2019-03-13T18:42:00Z">
              <w:rPr>
                <w:rFonts w:ascii="Menlo" w:hAnsi="Menlo" w:cs="Menlo"/>
                <w:color w:val="009695"/>
              </w:rPr>
            </w:rPrChange>
          </w:rPr>
          <w:t>if</w:t>
        </w:r>
        <w:r w:rsidRPr="003B73BE">
          <w:rPr>
            <w:rFonts w:ascii="Menlo" w:hAnsi="Menlo" w:cs="Menlo"/>
            <w:color w:val="222222"/>
            <w:sz w:val="18"/>
            <w:szCs w:val="18"/>
            <w:rPrChange w:id="772" w:author="Emil Luusua" w:date="2019-03-13T18:42:00Z">
              <w:rPr>
                <w:rFonts w:ascii="Menlo" w:hAnsi="Menlo" w:cs="Menlo"/>
                <w:color w:val="222222"/>
              </w:rPr>
            </w:rPrChange>
          </w:rPr>
          <w:t>(</w:t>
        </w:r>
        <w:proofErr w:type="spellStart"/>
        <w:r w:rsidRPr="003B73BE">
          <w:rPr>
            <w:rFonts w:ascii="Menlo" w:hAnsi="Menlo" w:cs="Menlo"/>
            <w:color w:val="222222"/>
            <w:sz w:val="18"/>
            <w:szCs w:val="18"/>
            <w:rPrChange w:id="773" w:author="Emil Luusua" w:date="2019-03-13T18:42:00Z">
              <w:rPr>
                <w:rFonts w:ascii="Menlo" w:hAnsi="Menlo" w:cs="Menlo"/>
                <w:color w:val="222222"/>
              </w:rPr>
            </w:rPrChange>
          </w:rPr>
          <w:t>sporeTimer</w:t>
        </w:r>
        <w:proofErr w:type="spellEnd"/>
        <w:r w:rsidRPr="003B73BE">
          <w:rPr>
            <w:rFonts w:ascii="Menlo" w:hAnsi="Menlo" w:cs="Menlo"/>
            <w:color w:val="222222"/>
            <w:sz w:val="18"/>
            <w:szCs w:val="18"/>
            <w:rPrChange w:id="774" w:author="Emil Luusua" w:date="2019-03-13T18:42:00Z">
              <w:rPr>
                <w:rFonts w:ascii="Menlo" w:hAnsi="Menlo" w:cs="Menlo"/>
                <w:color w:val="222222"/>
              </w:rPr>
            </w:rPrChange>
          </w:rPr>
          <w:t> &gt;= </w:t>
        </w:r>
        <w:proofErr w:type="spellStart"/>
        <w:r w:rsidRPr="003B73BE">
          <w:rPr>
            <w:rFonts w:ascii="Menlo" w:hAnsi="Menlo" w:cs="Menlo"/>
            <w:color w:val="222222"/>
            <w:sz w:val="18"/>
            <w:szCs w:val="18"/>
            <w:rPrChange w:id="775" w:author="Emil Luusua" w:date="2019-03-13T18:42:00Z">
              <w:rPr>
                <w:rFonts w:ascii="Menlo" w:hAnsi="Menlo" w:cs="Menlo"/>
                <w:color w:val="222222"/>
              </w:rPr>
            </w:rPrChange>
          </w:rPr>
          <w:t>sporeDuration</w:t>
        </w:r>
        <w:proofErr w:type="spellEnd"/>
        <w:r w:rsidRPr="003B73BE">
          <w:rPr>
            <w:rFonts w:ascii="Menlo" w:hAnsi="Menlo" w:cs="Menlo"/>
            <w:color w:val="222222"/>
            <w:sz w:val="18"/>
            <w:szCs w:val="18"/>
            <w:rPrChange w:id="776" w:author="Emil Luusua" w:date="2019-03-13T18:42:00Z">
              <w:rPr>
                <w:rFonts w:ascii="Menlo" w:hAnsi="Menlo" w:cs="Menlo"/>
                <w:color w:val="222222"/>
              </w:rPr>
            </w:rPrChange>
          </w:rPr>
          <w:t>)</w:t>
        </w:r>
        <w:r w:rsidRPr="003B73BE">
          <w:rPr>
            <w:rFonts w:ascii="Menlo" w:hAnsi="Menlo" w:cs="Menlo"/>
            <w:sz w:val="18"/>
            <w:szCs w:val="18"/>
            <w:rPrChange w:id="777" w:author="Emil Luusua" w:date="2019-03-13T18:42:00Z">
              <w:rPr>
                <w:rFonts w:ascii="Menlo" w:hAnsi="Menlo" w:cs="Menlo"/>
              </w:rPr>
            </w:rPrChange>
          </w:rPr>
          <w:br/>
        </w:r>
        <w:r w:rsidRPr="003B73BE">
          <w:rPr>
            <w:rFonts w:ascii="Menlo" w:hAnsi="Menlo" w:cs="Menlo"/>
            <w:color w:val="222222"/>
            <w:sz w:val="18"/>
            <w:szCs w:val="18"/>
            <w:rPrChange w:id="778" w:author="Emil Luusua" w:date="2019-03-13T18:42:00Z">
              <w:rPr>
                <w:rFonts w:ascii="Menlo" w:hAnsi="Menlo" w:cs="Menlo"/>
                <w:color w:val="222222"/>
              </w:rPr>
            </w:rPrChange>
          </w:rPr>
          <w:t>        {</w:t>
        </w:r>
        <w:r w:rsidRPr="003B73BE">
          <w:rPr>
            <w:rFonts w:ascii="Menlo" w:hAnsi="Menlo" w:cs="Menlo"/>
            <w:sz w:val="18"/>
            <w:szCs w:val="18"/>
            <w:rPrChange w:id="779" w:author="Emil Luusua" w:date="2019-03-13T18:42:00Z">
              <w:rPr>
                <w:rFonts w:ascii="Menlo" w:hAnsi="Menlo" w:cs="Menlo"/>
              </w:rPr>
            </w:rPrChange>
          </w:rPr>
          <w:br/>
        </w:r>
        <w:r w:rsidRPr="003B73BE">
          <w:rPr>
            <w:rFonts w:ascii="Menlo" w:hAnsi="Menlo" w:cs="Menlo"/>
            <w:color w:val="222222"/>
            <w:sz w:val="18"/>
            <w:szCs w:val="18"/>
            <w:rPrChange w:id="780"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781" w:author="Emil Luusua" w:date="2019-03-13T18:42:00Z">
              <w:rPr>
                <w:rFonts w:ascii="Menlo" w:hAnsi="Menlo" w:cs="Menlo"/>
                <w:color w:val="222222"/>
              </w:rPr>
            </w:rPrChange>
          </w:rPr>
          <w:t>sporesActive</w:t>
        </w:r>
        <w:proofErr w:type="spellEnd"/>
        <w:r w:rsidRPr="003B73BE">
          <w:rPr>
            <w:rFonts w:ascii="Menlo" w:hAnsi="Menlo" w:cs="Menlo"/>
            <w:color w:val="222222"/>
            <w:sz w:val="18"/>
            <w:szCs w:val="18"/>
            <w:rPrChange w:id="782" w:author="Emil Luusua" w:date="2019-03-13T18:42:00Z">
              <w:rPr>
                <w:rFonts w:ascii="Menlo" w:hAnsi="Menlo" w:cs="Menlo"/>
                <w:color w:val="222222"/>
              </w:rPr>
            </w:rPrChange>
          </w:rPr>
          <w:t> = </w:t>
        </w:r>
        <w:r w:rsidRPr="003B73BE">
          <w:rPr>
            <w:rFonts w:ascii="Menlo" w:hAnsi="Menlo" w:cs="Menlo"/>
            <w:color w:val="009695"/>
            <w:sz w:val="18"/>
            <w:szCs w:val="18"/>
            <w:rPrChange w:id="783" w:author="Emil Luusua" w:date="2019-03-13T18:42:00Z">
              <w:rPr>
                <w:rFonts w:ascii="Menlo" w:hAnsi="Menlo" w:cs="Menlo"/>
                <w:color w:val="009695"/>
              </w:rPr>
            </w:rPrChange>
          </w:rPr>
          <w:t>false</w:t>
        </w:r>
        <w:r w:rsidRPr="003B73BE">
          <w:rPr>
            <w:rFonts w:ascii="Menlo" w:hAnsi="Menlo" w:cs="Menlo"/>
            <w:color w:val="222222"/>
            <w:sz w:val="18"/>
            <w:szCs w:val="18"/>
            <w:rPrChange w:id="784" w:author="Emil Luusua" w:date="2019-03-13T18:42:00Z">
              <w:rPr>
                <w:rFonts w:ascii="Menlo" w:hAnsi="Menlo" w:cs="Menlo"/>
                <w:color w:val="222222"/>
              </w:rPr>
            </w:rPrChange>
          </w:rPr>
          <w:t>;</w:t>
        </w:r>
        <w:r w:rsidRPr="003B73BE">
          <w:rPr>
            <w:rFonts w:ascii="Menlo" w:hAnsi="Menlo" w:cs="Menlo"/>
            <w:sz w:val="18"/>
            <w:szCs w:val="18"/>
            <w:rPrChange w:id="785" w:author="Emil Luusua" w:date="2019-03-13T18:42:00Z">
              <w:rPr>
                <w:rFonts w:ascii="Menlo" w:hAnsi="Menlo" w:cs="Menlo"/>
              </w:rPr>
            </w:rPrChange>
          </w:rPr>
          <w:br/>
        </w:r>
        <w:r w:rsidRPr="003B73BE">
          <w:rPr>
            <w:rFonts w:ascii="Menlo" w:hAnsi="Menlo" w:cs="Menlo"/>
            <w:color w:val="222222"/>
            <w:sz w:val="18"/>
            <w:szCs w:val="18"/>
            <w:rPrChange w:id="786"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787" w:author="Emil Luusua" w:date="2019-03-13T18:42:00Z">
              <w:rPr>
                <w:rFonts w:ascii="Menlo" w:hAnsi="Menlo" w:cs="Menlo"/>
                <w:color w:val="222222"/>
              </w:rPr>
            </w:rPrChange>
          </w:rPr>
          <w:t>IdleAni</w:t>
        </w:r>
        <w:proofErr w:type="spellEnd"/>
        <w:r w:rsidRPr="003B73BE">
          <w:rPr>
            <w:rFonts w:ascii="Menlo" w:hAnsi="Menlo" w:cs="Menlo"/>
            <w:color w:val="222222"/>
            <w:sz w:val="18"/>
            <w:szCs w:val="18"/>
            <w:rPrChange w:id="788" w:author="Emil Luusua" w:date="2019-03-13T18:42:00Z">
              <w:rPr>
                <w:rFonts w:ascii="Menlo" w:hAnsi="Menlo" w:cs="Menlo"/>
                <w:color w:val="222222"/>
              </w:rPr>
            </w:rPrChange>
          </w:rPr>
          <w:t>();</w:t>
        </w:r>
        <w:r w:rsidRPr="003B73BE">
          <w:rPr>
            <w:rFonts w:ascii="Menlo" w:hAnsi="Menlo" w:cs="Menlo"/>
            <w:sz w:val="18"/>
            <w:szCs w:val="18"/>
            <w:rPrChange w:id="789" w:author="Emil Luusua" w:date="2019-03-13T18:42:00Z">
              <w:rPr>
                <w:rFonts w:ascii="Menlo" w:hAnsi="Menlo" w:cs="Menlo"/>
              </w:rPr>
            </w:rPrChange>
          </w:rPr>
          <w:br/>
        </w:r>
        <w:r w:rsidRPr="003B73BE">
          <w:rPr>
            <w:rFonts w:ascii="Menlo" w:hAnsi="Menlo" w:cs="Menlo"/>
            <w:color w:val="222222"/>
            <w:sz w:val="18"/>
            <w:szCs w:val="18"/>
            <w:rPrChange w:id="790" w:author="Emil Luusua" w:date="2019-03-13T18:42:00Z">
              <w:rPr>
                <w:rFonts w:ascii="Menlo" w:hAnsi="Menlo" w:cs="Menlo"/>
                <w:color w:val="222222"/>
              </w:rPr>
            </w:rPrChange>
          </w:rPr>
          <w:t>        }</w:t>
        </w:r>
        <w:r w:rsidRPr="003B73BE">
          <w:rPr>
            <w:rFonts w:ascii="Menlo" w:hAnsi="Menlo" w:cs="Menlo"/>
            <w:sz w:val="18"/>
            <w:szCs w:val="18"/>
            <w:rPrChange w:id="791" w:author="Emil Luusua" w:date="2019-03-13T18:42:00Z">
              <w:rPr>
                <w:rFonts w:ascii="Menlo" w:hAnsi="Menlo" w:cs="Menlo"/>
              </w:rPr>
            </w:rPrChange>
          </w:rPr>
          <w:br/>
        </w:r>
        <w:r w:rsidRPr="003B73BE">
          <w:rPr>
            <w:rFonts w:ascii="Menlo" w:hAnsi="Menlo" w:cs="Menlo"/>
            <w:sz w:val="18"/>
            <w:szCs w:val="18"/>
            <w:rPrChange w:id="792" w:author="Emil Luusua" w:date="2019-03-13T18:42:00Z">
              <w:rPr>
                <w:rFonts w:ascii="Menlo" w:hAnsi="Menlo" w:cs="Menlo"/>
              </w:rPr>
            </w:rPrChange>
          </w:rPr>
          <w:br/>
        </w:r>
        <w:r w:rsidRPr="003B73BE">
          <w:rPr>
            <w:rFonts w:ascii="Menlo" w:hAnsi="Menlo" w:cs="Menlo"/>
            <w:color w:val="222222"/>
            <w:sz w:val="18"/>
            <w:szCs w:val="18"/>
            <w:rPrChange w:id="793" w:author="Emil Luusua" w:date="2019-03-13T18:42:00Z">
              <w:rPr>
                <w:rFonts w:ascii="Menlo" w:hAnsi="Menlo" w:cs="Menlo"/>
                <w:color w:val="222222"/>
              </w:rPr>
            </w:rPrChange>
          </w:rPr>
          <w:t>        </w:t>
        </w:r>
        <w:r w:rsidRPr="003B73BE">
          <w:rPr>
            <w:rFonts w:ascii="Menlo" w:hAnsi="Menlo" w:cs="Menlo"/>
            <w:color w:val="009695"/>
            <w:sz w:val="18"/>
            <w:szCs w:val="18"/>
            <w:rPrChange w:id="794" w:author="Emil Luusua" w:date="2019-03-13T18:42:00Z">
              <w:rPr>
                <w:rFonts w:ascii="Menlo" w:hAnsi="Menlo" w:cs="Menlo"/>
                <w:color w:val="009695"/>
              </w:rPr>
            </w:rPrChange>
          </w:rPr>
          <w:t>if</w:t>
        </w:r>
        <w:r w:rsidRPr="003B73BE">
          <w:rPr>
            <w:rFonts w:ascii="Menlo" w:hAnsi="Menlo" w:cs="Menlo"/>
            <w:color w:val="222222"/>
            <w:sz w:val="18"/>
            <w:szCs w:val="18"/>
            <w:rPrChange w:id="795"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796" w:author="Emil Luusua" w:date="2019-03-13T18:42:00Z">
              <w:rPr>
                <w:rFonts w:ascii="Menlo" w:hAnsi="Menlo" w:cs="Menlo"/>
                <w:color w:val="222222"/>
              </w:rPr>
            </w:rPrChange>
          </w:rPr>
          <w:t>sporeTimer</w:t>
        </w:r>
        <w:proofErr w:type="spellEnd"/>
        <w:r w:rsidRPr="003B73BE">
          <w:rPr>
            <w:rFonts w:ascii="Menlo" w:hAnsi="Menlo" w:cs="Menlo"/>
            <w:color w:val="222222"/>
            <w:sz w:val="18"/>
            <w:szCs w:val="18"/>
            <w:rPrChange w:id="797" w:author="Emil Luusua" w:date="2019-03-13T18:42:00Z">
              <w:rPr>
                <w:rFonts w:ascii="Menlo" w:hAnsi="Menlo" w:cs="Menlo"/>
                <w:color w:val="222222"/>
              </w:rPr>
            </w:rPrChange>
          </w:rPr>
          <w:t> &gt;= </w:t>
        </w:r>
        <w:proofErr w:type="spellStart"/>
        <w:r w:rsidRPr="003B73BE">
          <w:rPr>
            <w:rFonts w:ascii="Menlo" w:hAnsi="Menlo" w:cs="Menlo"/>
            <w:color w:val="222222"/>
            <w:sz w:val="18"/>
            <w:szCs w:val="18"/>
            <w:rPrChange w:id="798" w:author="Emil Luusua" w:date="2019-03-13T18:42:00Z">
              <w:rPr>
                <w:rFonts w:ascii="Menlo" w:hAnsi="Menlo" w:cs="Menlo"/>
                <w:color w:val="222222"/>
              </w:rPr>
            </w:rPrChange>
          </w:rPr>
          <w:t>sporeFrequency</w:t>
        </w:r>
        <w:proofErr w:type="spellEnd"/>
        <w:r w:rsidRPr="003B73BE">
          <w:rPr>
            <w:rFonts w:ascii="Menlo" w:hAnsi="Menlo" w:cs="Menlo"/>
            <w:color w:val="222222"/>
            <w:sz w:val="18"/>
            <w:szCs w:val="18"/>
            <w:rPrChange w:id="799" w:author="Emil Luusua" w:date="2019-03-13T18:42:00Z">
              <w:rPr>
                <w:rFonts w:ascii="Menlo" w:hAnsi="Menlo" w:cs="Menlo"/>
                <w:color w:val="222222"/>
              </w:rPr>
            </w:rPrChange>
          </w:rPr>
          <w:t>)</w:t>
        </w:r>
        <w:r w:rsidRPr="003B73BE">
          <w:rPr>
            <w:rFonts w:ascii="Menlo" w:hAnsi="Menlo" w:cs="Menlo"/>
            <w:sz w:val="18"/>
            <w:szCs w:val="18"/>
            <w:rPrChange w:id="800" w:author="Emil Luusua" w:date="2019-03-13T18:42:00Z">
              <w:rPr>
                <w:rFonts w:ascii="Menlo" w:hAnsi="Menlo" w:cs="Menlo"/>
              </w:rPr>
            </w:rPrChange>
          </w:rPr>
          <w:br/>
        </w:r>
        <w:r w:rsidRPr="003B73BE">
          <w:rPr>
            <w:rFonts w:ascii="Menlo" w:hAnsi="Menlo" w:cs="Menlo"/>
            <w:color w:val="222222"/>
            <w:sz w:val="18"/>
            <w:szCs w:val="18"/>
            <w:rPrChange w:id="801" w:author="Emil Luusua" w:date="2019-03-13T18:42:00Z">
              <w:rPr>
                <w:rFonts w:ascii="Menlo" w:hAnsi="Menlo" w:cs="Menlo"/>
                <w:color w:val="222222"/>
              </w:rPr>
            </w:rPrChange>
          </w:rPr>
          <w:t>        {</w:t>
        </w:r>
        <w:r w:rsidRPr="003B73BE">
          <w:rPr>
            <w:rFonts w:ascii="Menlo" w:hAnsi="Menlo" w:cs="Menlo"/>
            <w:sz w:val="18"/>
            <w:szCs w:val="18"/>
            <w:rPrChange w:id="802" w:author="Emil Luusua" w:date="2019-03-13T18:42:00Z">
              <w:rPr>
                <w:rFonts w:ascii="Menlo" w:hAnsi="Menlo" w:cs="Menlo"/>
              </w:rPr>
            </w:rPrChange>
          </w:rPr>
          <w:br/>
        </w:r>
        <w:r w:rsidRPr="003B73BE">
          <w:rPr>
            <w:rFonts w:ascii="Menlo" w:hAnsi="Menlo" w:cs="Menlo"/>
            <w:color w:val="222222"/>
            <w:sz w:val="18"/>
            <w:szCs w:val="18"/>
            <w:rPrChange w:id="803"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804" w:author="Emil Luusua" w:date="2019-03-13T18:42:00Z">
              <w:rPr>
                <w:rFonts w:ascii="Menlo" w:hAnsi="Menlo" w:cs="Menlo"/>
                <w:color w:val="222222"/>
              </w:rPr>
            </w:rPrChange>
          </w:rPr>
          <w:t>sporesActive</w:t>
        </w:r>
        <w:proofErr w:type="spellEnd"/>
        <w:r w:rsidRPr="003B73BE">
          <w:rPr>
            <w:rFonts w:ascii="Menlo" w:hAnsi="Menlo" w:cs="Menlo"/>
            <w:color w:val="222222"/>
            <w:sz w:val="18"/>
            <w:szCs w:val="18"/>
            <w:rPrChange w:id="805" w:author="Emil Luusua" w:date="2019-03-13T18:42:00Z">
              <w:rPr>
                <w:rFonts w:ascii="Menlo" w:hAnsi="Menlo" w:cs="Menlo"/>
                <w:color w:val="222222"/>
              </w:rPr>
            </w:rPrChange>
          </w:rPr>
          <w:t> = </w:t>
        </w:r>
        <w:r w:rsidRPr="003B73BE">
          <w:rPr>
            <w:rFonts w:ascii="Menlo" w:hAnsi="Menlo" w:cs="Menlo"/>
            <w:color w:val="009695"/>
            <w:sz w:val="18"/>
            <w:szCs w:val="18"/>
            <w:rPrChange w:id="806" w:author="Emil Luusua" w:date="2019-03-13T18:42:00Z">
              <w:rPr>
                <w:rFonts w:ascii="Menlo" w:hAnsi="Menlo" w:cs="Menlo"/>
                <w:color w:val="009695"/>
              </w:rPr>
            </w:rPrChange>
          </w:rPr>
          <w:t>true</w:t>
        </w:r>
        <w:r w:rsidRPr="003B73BE">
          <w:rPr>
            <w:rFonts w:ascii="Menlo" w:hAnsi="Menlo" w:cs="Menlo"/>
            <w:color w:val="222222"/>
            <w:sz w:val="18"/>
            <w:szCs w:val="18"/>
            <w:rPrChange w:id="807" w:author="Emil Luusua" w:date="2019-03-13T18:42:00Z">
              <w:rPr>
                <w:rFonts w:ascii="Menlo" w:hAnsi="Menlo" w:cs="Menlo"/>
                <w:color w:val="222222"/>
              </w:rPr>
            </w:rPrChange>
          </w:rPr>
          <w:t>;</w:t>
        </w:r>
        <w:r w:rsidRPr="003B73BE">
          <w:rPr>
            <w:rFonts w:ascii="Menlo" w:hAnsi="Menlo" w:cs="Menlo"/>
            <w:sz w:val="18"/>
            <w:szCs w:val="18"/>
            <w:rPrChange w:id="808" w:author="Emil Luusua" w:date="2019-03-13T18:42:00Z">
              <w:rPr>
                <w:rFonts w:ascii="Menlo" w:hAnsi="Menlo" w:cs="Menlo"/>
              </w:rPr>
            </w:rPrChange>
          </w:rPr>
          <w:br/>
        </w:r>
        <w:r w:rsidRPr="003B73BE">
          <w:rPr>
            <w:rFonts w:ascii="Menlo" w:hAnsi="Menlo" w:cs="Menlo"/>
            <w:color w:val="222222"/>
            <w:sz w:val="18"/>
            <w:szCs w:val="18"/>
            <w:rPrChange w:id="809"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810" w:author="Emil Luusua" w:date="2019-03-13T18:42:00Z">
              <w:rPr>
                <w:rFonts w:ascii="Menlo" w:hAnsi="Menlo" w:cs="Menlo"/>
                <w:color w:val="222222"/>
              </w:rPr>
            </w:rPrChange>
          </w:rPr>
          <w:t>AttackAni</w:t>
        </w:r>
        <w:proofErr w:type="spellEnd"/>
        <w:r w:rsidRPr="003B73BE">
          <w:rPr>
            <w:rFonts w:ascii="Menlo" w:hAnsi="Menlo" w:cs="Menlo"/>
            <w:color w:val="222222"/>
            <w:sz w:val="18"/>
            <w:szCs w:val="18"/>
            <w:rPrChange w:id="811" w:author="Emil Luusua" w:date="2019-03-13T18:42:00Z">
              <w:rPr>
                <w:rFonts w:ascii="Menlo" w:hAnsi="Menlo" w:cs="Menlo"/>
                <w:color w:val="222222"/>
              </w:rPr>
            </w:rPrChange>
          </w:rPr>
          <w:t>();</w:t>
        </w:r>
        <w:r w:rsidRPr="003B73BE">
          <w:rPr>
            <w:rFonts w:ascii="Menlo" w:hAnsi="Menlo" w:cs="Menlo"/>
            <w:sz w:val="18"/>
            <w:szCs w:val="18"/>
            <w:rPrChange w:id="812" w:author="Emil Luusua" w:date="2019-03-13T18:42:00Z">
              <w:rPr>
                <w:rFonts w:ascii="Menlo" w:hAnsi="Menlo" w:cs="Menlo"/>
              </w:rPr>
            </w:rPrChange>
          </w:rPr>
          <w:br/>
        </w:r>
        <w:r w:rsidRPr="003B73BE">
          <w:rPr>
            <w:rFonts w:ascii="Menlo" w:hAnsi="Menlo" w:cs="Menlo"/>
            <w:color w:val="222222"/>
            <w:sz w:val="18"/>
            <w:szCs w:val="18"/>
            <w:rPrChange w:id="813" w:author="Emil Luusua" w:date="2019-03-13T18:42:00Z">
              <w:rPr>
                <w:rFonts w:ascii="Menlo" w:hAnsi="Menlo" w:cs="Menlo"/>
                <w:color w:val="222222"/>
              </w:rPr>
            </w:rPrChange>
          </w:rPr>
          <w:t>            sporeTimer = </w:t>
        </w:r>
        <w:r w:rsidRPr="003B73BE">
          <w:rPr>
            <w:rFonts w:ascii="Menlo" w:hAnsi="Menlo" w:cs="Menlo"/>
            <w:color w:val="3363A4"/>
            <w:sz w:val="18"/>
            <w:szCs w:val="18"/>
            <w:rPrChange w:id="814" w:author="Emil Luusua" w:date="2019-03-13T18:42:00Z">
              <w:rPr>
                <w:rFonts w:ascii="Menlo" w:hAnsi="Menlo" w:cs="Menlo"/>
                <w:color w:val="3363A4"/>
              </w:rPr>
            </w:rPrChange>
          </w:rPr>
          <w:t>Random</w:t>
        </w:r>
        <w:r w:rsidRPr="003B73BE">
          <w:rPr>
            <w:rFonts w:ascii="Menlo" w:hAnsi="Menlo" w:cs="Menlo"/>
            <w:color w:val="222222"/>
            <w:sz w:val="18"/>
            <w:szCs w:val="18"/>
            <w:rPrChange w:id="815" w:author="Emil Luusua" w:date="2019-03-13T18:42:00Z">
              <w:rPr>
                <w:rFonts w:ascii="Menlo" w:hAnsi="Menlo" w:cs="Menlo"/>
                <w:color w:val="222222"/>
              </w:rPr>
            </w:rPrChange>
          </w:rPr>
          <w:t>.Range(-burstTimeRandomness, burstTimeRandomness);</w:t>
        </w:r>
        <w:r w:rsidRPr="003B73BE">
          <w:rPr>
            <w:rFonts w:ascii="Menlo" w:hAnsi="Menlo" w:cs="Menlo"/>
            <w:sz w:val="18"/>
            <w:szCs w:val="18"/>
            <w:rPrChange w:id="816" w:author="Emil Luusua" w:date="2019-03-13T18:42:00Z">
              <w:rPr>
                <w:rFonts w:ascii="Menlo" w:hAnsi="Menlo" w:cs="Menlo"/>
              </w:rPr>
            </w:rPrChange>
          </w:rPr>
          <w:br/>
        </w:r>
        <w:r w:rsidRPr="003B73BE">
          <w:rPr>
            <w:rFonts w:ascii="Menlo" w:hAnsi="Menlo" w:cs="Menlo"/>
            <w:color w:val="222222"/>
            <w:sz w:val="18"/>
            <w:szCs w:val="18"/>
            <w:rPrChange w:id="817"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818" w:author="Emil Luusua" w:date="2019-03-13T18:42:00Z">
              <w:rPr>
                <w:rFonts w:ascii="Menlo" w:hAnsi="Menlo" w:cs="Menlo"/>
                <w:color w:val="222222"/>
              </w:rPr>
            </w:rPrChange>
          </w:rPr>
          <w:t>GetComponent</w:t>
        </w:r>
        <w:proofErr w:type="spellEnd"/>
        <w:r w:rsidRPr="003B73BE">
          <w:rPr>
            <w:rFonts w:ascii="Menlo" w:hAnsi="Menlo" w:cs="Menlo"/>
            <w:color w:val="222222"/>
            <w:sz w:val="18"/>
            <w:szCs w:val="18"/>
            <w:rPrChange w:id="819" w:author="Emil Luusua" w:date="2019-03-13T18:42:00Z">
              <w:rPr>
                <w:rFonts w:ascii="Menlo" w:hAnsi="Menlo" w:cs="Menlo"/>
                <w:color w:val="222222"/>
              </w:rPr>
            </w:rPrChange>
          </w:rPr>
          <w:t>&lt;</w:t>
        </w:r>
        <w:proofErr w:type="spellStart"/>
        <w:r w:rsidRPr="003B73BE">
          <w:rPr>
            <w:rFonts w:ascii="Menlo" w:hAnsi="Menlo" w:cs="Menlo"/>
            <w:color w:val="3363A4"/>
            <w:sz w:val="18"/>
            <w:szCs w:val="18"/>
            <w:rPrChange w:id="820" w:author="Emil Luusua" w:date="2019-03-13T18:42:00Z">
              <w:rPr>
                <w:rFonts w:ascii="Menlo" w:hAnsi="Menlo" w:cs="Menlo"/>
                <w:color w:val="3363A4"/>
              </w:rPr>
            </w:rPrChange>
          </w:rPr>
          <w:t>ParticleSystem</w:t>
        </w:r>
        <w:proofErr w:type="spellEnd"/>
        <w:r w:rsidRPr="003B73BE">
          <w:rPr>
            <w:rFonts w:ascii="Menlo" w:hAnsi="Menlo" w:cs="Menlo"/>
            <w:color w:val="222222"/>
            <w:sz w:val="18"/>
            <w:szCs w:val="18"/>
            <w:rPrChange w:id="821" w:author="Emil Luusua" w:date="2019-03-13T18:42:00Z">
              <w:rPr>
                <w:rFonts w:ascii="Menlo" w:hAnsi="Menlo" w:cs="Menlo"/>
                <w:color w:val="222222"/>
              </w:rPr>
            </w:rPrChange>
          </w:rPr>
          <w:t>&gt;().Play();</w:t>
        </w:r>
        <w:r w:rsidRPr="003B73BE">
          <w:rPr>
            <w:rFonts w:ascii="Menlo" w:hAnsi="Menlo" w:cs="Menlo"/>
            <w:sz w:val="18"/>
            <w:szCs w:val="18"/>
            <w:rPrChange w:id="822" w:author="Emil Luusua" w:date="2019-03-13T18:42:00Z">
              <w:rPr>
                <w:rFonts w:ascii="Menlo" w:hAnsi="Menlo" w:cs="Menlo"/>
              </w:rPr>
            </w:rPrChange>
          </w:rPr>
          <w:br/>
        </w:r>
        <w:r w:rsidRPr="003B73BE">
          <w:rPr>
            <w:rFonts w:ascii="Menlo" w:hAnsi="Menlo" w:cs="Menlo"/>
            <w:color w:val="222222"/>
            <w:sz w:val="18"/>
            <w:szCs w:val="18"/>
            <w:rPrChange w:id="823" w:author="Emil Luusua" w:date="2019-03-13T18:42:00Z">
              <w:rPr>
                <w:rFonts w:ascii="Menlo" w:hAnsi="Menlo" w:cs="Menlo"/>
                <w:color w:val="222222"/>
              </w:rPr>
            </w:rPrChange>
          </w:rPr>
          <w:t>        }</w:t>
        </w:r>
        <w:r w:rsidRPr="003B73BE">
          <w:rPr>
            <w:rFonts w:ascii="Menlo" w:hAnsi="Menlo" w:cs="Menlo"/>
            <w:sz w:val="18"/>
            <w:szCs w:val="18"/>
            <w:rPrChange w:id="824" w:author="Emil Luusua" w:date="2019-03-13T18:42:00Z">
              <w:rPr>
                <w:rFonts w:ascii="Menlo" w:hAnsi="Menlo" w:cs="Menlo"/>
              </w:rPr>
            </w:rPrChange>
          </w:rPr>
          <w:br/>
        </w:r>
        <w:r w:rsidRPr="003B73BE">
          <w:rPr>
            <w:rFonts w:ascii="Menlo" w:hAnsi="Menlo" w:cs="Menlo"/>
            <w:sz w:val="18"/>
            <w:szCs w:val="18"/>
            <w:rPrChange w:id="825" w:author="Emil Luusua" w:date="2019-03-13T18:42:00Z">
              <w:rPr>
                <w:rFonts w:ascii="Menlo" w:hAnsi="Menlo" w:cs="Menlo"/>
              </w:rPr>
            </w:rPrChange>
          </w:rPr>
          <w:br/>
        </w:r>
        <w:r w:rsidRPr="003B73BE">
          <w:rPr>
            <w:rFonts w:ascii="Menlo" w:hAnsi="Menlo" w:cs="Menlo"/>
            <w:color w:val="222222"/>
            <w:sz w:val="18"/>
            <w:szCs w:val="18"/>
            <w:rPrChange w:id="826" w:author="Emil Luusua" w:date="2019-03-13T18:42:00Z">
              <w:rPr>
                <w:rFonts w:ascii="Menlo" w:hAnsi="Menlo" w:cs="Menlo"/>
                <w:color w:val="222222"/>
              </w:rPr>
            </w:rPrChange>
          </w:rPr>
          <w:t>        </w:t>
        </w:r>
        <w:r w:rsidRPr="003B73BE">
          <w:rPr>
            <w:rFonts w:ascii="Menlo" w:hAnsi="Menlo" w:cs="Menlo"/>
            <w:color w:val="888A85"/>
            <w:sz w:val="18"/>
            <w:szCs w:val="18"/>
            <w:rPrChange w:id="827" w:author="Emil Luusua" w:date="2019-03-13T18:42:00Z">
              <w:rPr>
                <w:rFonts w:ascii="Menlo" w:hAnsi="Menlo" w:cs="Menlo"/>
                <w:color w:val="888A85"/>
              </w:rPr>
            </w:rPrChange>
          </w:rPr>
          <w:t>// Check if player is poisoned</w:t>
        </w:r>
        <w:r w:rsidRPr="003B73BE">
          <w:rPr>
            <w:rFonts w:ascii="Menlo" w:hAnsi="Menlo" w:cs="Menlo"/>
            <w:sz w:val="18"/>
            <w:szCs w:val="18"/>
            <w:rPrChange w:id="828" w:author="Emil Luusua" w:date="2019-03-13T18:42:00Z">
              <w:rPr>
                <w:rFonts w:ascii="Menlo" w:hAnsi="Menlo" w:cs="Menlo"/>
              </w:rPr>
            </w:rPrChange>
          </w:rPr>
          <w:br/>
        </w:r>
        <w:r w:rsidRPr="003B73BE">
          <w:rPr>
            <w:rFonts w:ascii="Menlo" w:hAnsi="Menlo" w:cs="Menlo"/>
            <w:color w:val="222222"/>
            <w:sz w:val="18"/>
            <w:szCs w:val="18"/>
            <w:rPrChange w:id="829" w:author="Emil Luusua" w:date="2019-03-13T18:42:00Z">
              <w:rPr>
                <w:rFonts w:ascii="Menlo" w:hAnsi="Menlo" w:cs="Menlo"/>
                <w:color w:val="222222"/>
              </w:rPr>
            </w:rPrChange>
          </w:rPr>
          <w:t>        </w:t>
        </w:r>
        <w:r w:rsidRPr="003B73BE">
          <w:rPr>
            <w:rFonts w:ascii="Menlo" w:hAnsi="Menlo" w:cs="Menlo"/>
            <w:color w:val="009695"/>
            <w:sz w:val="18"/>
            <w:szCs w:val="18"/>
            <w:rPrChange w:id="830" w:author="Emil Luusua" w:date="2019-03-13T18:42:00Z">
              <w:rPr>
                <w:rFonts w:ascii="Menlo" w:hAnsi="Menlo" w:cs="Menlo"/>
                <w:color w:val="009695"/>
              </w:rPr>
            </w:rPrChange>
          </w:rPr>
          <w:t>if</w:t>
        </w:r>
        <w:r w:rsidRPr="003B73BE">
          <w:rPr>
            <w:rFonts w:ascii="Menlo" w:hAnsi="Menlo" w:cs="Menlo"/>
            <w:color w:val="222222"/>
            <w:sz w:val="18"/>
            <w:szCs w:val="18"/>
            <w:rPrChange w:id="831" w:author="Emil Luusua" w:date="2019-03-13T18:42:00Z">
              <w:rPr>
                <w:rFonts w:ascii="Menlo" w:hAnsi="Menlo" w:cs="Menlo"/>
                <w:color w:val="222222"/>
              </w:rPr>
            </w:rPrChange>
          </w:rPr>
          <w:t> (!poisoned &amp;&amp; sporesActive &amp;&amp; (</w:t>
        </w:r>
        <w:r w:rsidRPr="003B73BE">
          <w:rPr>
            <w:rFonts w:ascii="Menlo" w:hAnsi="Menlo" w:cs="Menlo"/>
            <w:color w:val="3363A4"/>
            <w:sz w:val="18"/>
            <w:szCs w:val="18"/>
            <w:rPrChange w:id="832" w:author="Emil Luusua" w:date="2019-03-13T18:42:00Z">
              <w:rPr>
                <w:rFonts w:ascii="Menlo" w:hAnsi="Menlo" w:cs="Menlo"/>
                <w:color w:val="3363A4"/>
              </w:rPr>
            </w:rPrChange>
          </w:rPr>
          <w:t>GameManager</w:t>
        </w:r>
        <w:r w:rsidRPr="003B73BE">
          <w:rPr>
            <w:rFonts w:ascii="Menlo" w:hAnsi="Menlo" w:cs="Menlo"/>
            <w:color w:val="222222"/>
            <w:sz w:val="18"/>
            <w:szCs w:val="18"/>
            <w:rPrChange w:id="833" w:author="Emil Luusua" w:date="2019-03-13T18:42:00Z">
              <w:rPr>
                <w:rFonts w:ascii="Menlo" w:hAnsi="Menlo" w:cs="Menlo"/>
                <w:color w:val="222222"/>
              </w:rPr>
            </w:rPrChange>
          </w:rPr>
          <w:t>.GetDistanceToPlayer(gameObject) &lt; sporeRadius))</w:t>
        </w:r>
        <w:r w:rsidRPr="003B73BE">
          <w:rPr>
            <w:rFonts w:ascii="Menlo" w:hAnsi="Menlo" w:cs="Menlo"/>
            <w:sz w:val="18"/>
            <w:szCs w:val="18"/>
            <w:rPrChange w:id="834" w:author="Emil Luusua" w:date="2019-03-13T18:42:00Z">
              <w:rPr>
                <w:rFonts w:ascii="Menlo" w:hAnsi="Menlo" w:cs="Menlo"/>
              </w:rPr>
            </w:rPrChange>
          </w:rPr>
          <w:br/>
        </w:r>
        <w:r w:rsidRPr="003B73BE">
          <w:rPr>
            <w:rFonts w:ascii="Menlo" w:hAnsi="Menlo" w:cs="Menlo"/>
            <w:color w:val="222222"/>
            <w:sz w:val="18"/>
            <w:szCs w:val="18"/>
            <w:rPrChange w:id="835" w:author="Emil Luusua" w:date="2019-03-13T18:42:00Z">
              <w:rPr>
                <w:rFonts w:ascii="Menlo" w:hAnsi="Menlo" w:cs="Menlo"/>
                <w:color w:val="222222"/>
              </w:rPr>
            </w:rPrChange>
          </w:rPr>
          <w:t>        {</w:t>
        </w:r>
        <w:r w:rsidRPr="003B73BE">
          <w:rPr>
            <w:rFonts w:ascii="Menlo" w:hAnsi="Menlo" w:cs="Menlo"/>
            <w:sz w:val="18"/>
            <w:szCs w:val="18"/>
            <w:rPrChange w:id="836" w:author="Emil Luusua" w:date="2019-03-13T18:42:00Z">
              <w:rPr>
                <w:rFonts w:ascii="Menlo" w:hAnsi="Menlo" w:cs="Menlo"/>
              </w:rPr>
            </w:rPrChange>
          </w:rPr>
          <w:br/>
        </w:r>
        <w:r w:rsidRPr="003B73BE">
          <w:rPr>
            <w:rFonts w:ascii="Menlo" w:hAnsi="Menlo" w:cs="Menlo"/>
            <w:color w:val="222222"/>
            <w:sz w:val="18"/>
            <w:szCs w:val="18"/>
            <w:rPrChange w:id="837"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838" w:author="Emil Luusua" w:date="2019-03-13T18:42:00Z">
              <w:rPr>
                <w:rFonts w:ascii="Menlo" w:hAnsi="Menlo" w:cs="Menlo"/>
                <w:color w:val="222222"/>
              </w:rPr>
            </w:rPrChange>
          </w:rPr>
          <w:t>StartPoison</w:t>
        </w:r>
        <w:proofErr w:type="spellEnd"/>
        <w:r w:rsidRPr="003B73BE">
          <w:rPr>
            <w:rFonts w:ascii="Menlo" w:hAnsi="Menlo" w:cs="Menlo"/>
            <w:color w:val="222222"/>
            <w:sz w:val="18"/>
            <w:szCs w:val="18"/>
            <w:rPrChange w:id="839" w:author="Emil Luusua" w:date="2019-03-13T18:42:00Z">
              <w:rPr>
                <w:rFonts w:ascii="Menlo" w:hAnsi="Menlo" w:cs="Menlo"/>
                <w:color w:val="222222"/>
              </w:rPr>
            </w:rPrChange>
          </w:rPr>
          <w:t>();</w:t>
        </w:r>
        <w:r w:rsidRPr="003B73BE">
          <w:rPr>
            <w:rFonts w:ascii="Menlo" w:hAnsi="Menlo" w:cs="Menlo"/>
            <w:sz w:val="18"/>
            <w:szCs w:val="18"/>
            <w:rPrChange w:id="840" w:author="Emil Luusua" w:date="2019-03-13T18:42:00Z">
              <w:rPr>
                <w:rFonts w:ascii="Menlo" w:hAnsi="Menlo" w:cs="Menlo"/>
              </w:rPr>
            </w:rPrChange>
          </w:rPr>
          <w:br/>
        </w:r>
        <w:r w:rsidRPr="003B73BE">
          <w:rPr>
            <w:rFonts w:ascii="Menlo" w:hAnsi="Menlo" w:cs="Menlo"/>
            <w:color w:val="222222"/>
            <w:sz w:val="18"/>
            <w:szCs w:val="18"/>
            <w:rPrChange w:id="841" w:author="Emil Luusua" w:date="2019-03-13T18:42:00Z">
              <w:rPr>
                <w:rFonts w:ascii="Menlo" w:hAnsi="Menlo" w:cs="Menlo"/>
                <w:color w:val="222222"/>
              </w:rPr>
            </w:rPrChange>
          </w:rPr>
          <w:t>        }</w:t>
        </w:r>
        <w:r w:rsidRPr="003B73BE">
          <w:rPr>
            <w:rFonts w:ascii="Menlo" w:hAnsi="Menlo" w:cs="Menlo"/>
            <w:sz w:val="18"/>
            <w:szCs w:val="18"/>
            <w:rPrChange w:id="842" w:author="Emil Luusua" w:date="2019-03-13T18:42:00Z">
              <w:rPr>
                <w:rFonts w:ascii="Menlo" w:hAnsi="Menlo" w:cs="Menlo"/>
              </w:rPr>
            </w:rPrChange>
          </w:rPr>
          <w:br/>
        </w:r>
        <w:r w:rsidRPr="003B73BE">
          <w:rPr>
            <w:rFonts w:ascii="Menlo" w:hAnsi="Menlo" w:cs="Menlo"/>
            <w:sz w:val="18"/>
            <w:szCs w:val="18"/>
            <w:rPrChange w:id="843" w:author="Emil Luusua" w:date="2019-03-13T18:42:00Z">
              <w:rPr>
                <w:rFonts w:ascii="Menlo" w:hAnsi="Menlo" w:cs="Menlo"/>
              </w:rPr>
            </w:rPrChange>
          </w:rPr>
          <w:br/>
        </w:r>
        <w:r w:rsidRPr="003B73BE">
          <w:rPr>
            <w:rFonts w:ascii="Menlo" w:hAnsi="Menlo" w:cs="Menlo"/>
            <w:color w:val="222222"/>
            <w:sz w:val="18"/>
            <w:szCs w:val="18"/>
            <w:rPrChange w:id="844" w:author="Emil Luusua" w:date="2019-03-13T18:42:00Z">
              <w:rPr>
                <w:rFonts w:ascii="Menlo" w:hAnsi="Menlo" w:cs="Menlo"/>
                <w:color w:val="222222"/>
              </w:rPr>
            </w:rPrChange>
          </w:rPr>
          <w:t>        </w:t>
        </w:r>
        <w:r w:rsidRPr="003B73BE">
          <w:rPr>
            <w:rFonts w:ascii="Menlo" w:hAnsi="Menlo" w:cs="Menlo"/>
            <w:color w:val="009695"/>
            <w:sz w:val="18"/>
            <w:szCs w:val="18"/>
            <w:rPrChange w:id="845" w:author="Emil Luusua" w:date="2019-03-13T18:42:00Z">
              <w:rPr>
                <w:rFonts w:ascii="Menlo" w:hAnsi="Menlo" w:cs="Menlo"/>
                <w:color w:val="009695"/>
              </w:rPr>
            </w:rPrChange>
          </w:rPr>
          <w:t>if</w:t>
        </w:r>
        <w:r w:rsidRPr="003B73BE">
          <w:rPr>
            <w:rFonts w:ascii="Menlo" w:hAnsi="Menlo" w:cs="Menlo"/>
            <w:color w:val="222222"/>
            <w:sz w:val="18"/>
            <w:szCs w:val="18"/>
            <w:rPrChange w:id="846" w:author="Emil Luusua" w:date="2019-03-13T18:42:00Z">
              <w:rPr>
                <w:rFonts w:ascii="Menlo" w:hAnsi="Menlo" w:cs="Menlo"/>
                <w:color w:val="222222"/>
              </w:rPr>
            </w:rPrChange>
          </w:rPr>
          <w:t>(poisoned &amp;&amp; (!sporesActive || (</w:t>
        </w:r>
        <w:r w:rsidRPr="003B73BE">
          <w:rPr>
            <w:rFonts w:ascii="Menlo" w:hAnsi="Menlo" w:cs="Menlo"/>
            <w:color w:val="3363A4"/>
            <w:sz w:val="18"/>
            <w:szCs w:val="18"/>
            <w:rPrChange w:id="847" w:author="Emil Luusua" w:date="2019-03-13T18:42:00Z">
              <w:rPr>
                <w:rFonts w:ascii="Menlo" w:hAnsi="Menlo" w:cs="Menlo"/>
                <w:color w:val="3363A4"/>
              </w:rPr>
            </w:rPrChange>
          </w:rPr>
          <w:t>GameManager</w:t>
        </w:r>
        <w:r w:rsidRPr="003B73BE">
          <w:rPr>
            <w:rFonts w:ascii="Menlo" w:hAnsi="Menlo" w:cs="Menlo"/>
            <w:color w:val="222222"/>
            <w:sz w:val="18"/>
            <w:szCs w:val="18"/>
            <w:rPrChange w:id="848" w:author="Emil Luusua" w:date="2019-03-13T18:42:00Z">
              <w:rPr>
                <w:rFonts w:ascii="Menlo" w:hAnsi="Menlo" w:cs="Menlo"/>
                <w:color w:val="222222"/>
              </w:rPr>
            </w:rPrChange>
          </w:rPr>
          <w:t>.GetDistanceToPlayer(gameObject) &gt; sporeRadius)))</w:t>
        </w:r>
        <w:r w:rsidRPr="003B73BE">
          <w:rPr>
            <w:rFonts w:ascii="Menlo" w:hAnsi="Menlo" w:cs="Menlo"/>
            <w:sz w:val="18"/>
            <w:szCs w:val="18"/>
            <w:rPrChange w:id="849" w:author="Emil Luusua" w:date="2019-03-13T18:42:00Z">
              <w:rPr>
                <w:rFonts w:ascii="Menlo" w:hAnsi="Menlo" w:cs="Menlo"/>
              </w:rPr>
            </w:rPrChange>
          </w:rPr>
          <w:br/>
        </w:r>
        <w:r w:rsidRPr="003B73BE">
          <w:rPr>
            <w:rFonts w:ascii="Menlo" w:hAnsi="Menlo" w:cs="Menlo"/>
            <w:color w:val="222222"/>
            <w:sz w:val="18"/>
            <w:szCs w:val="18"/>
            <w:rPrChange w:id="850" w:author="Emil Luusua" w:date="2019-03-13T18:42:00Z">
              <w:rPr>
                <w:rFonts w:ascii="Menlo" w:hAnsi="Menlo" w:cs="Menlo"/>
                <w:color w:val="222222"/>
              </w:rPr>
            </w:rPrChange>
          </w:rPr>
          <w:t>        {</w:t>
        </w:r>
        <w:r w:rsidRPr="003B73BE">
          <w:rPr>
            <w:rFonts w:ascii="Menlo" w:hAnsi="Menlo" w:cs="Menlo"/>
            <w:sz w:val="18"/>
            <w:szCs w:val="18"/>
            <w:rPrChange w:id="851" w:author="Emil Luusua" w:date="2019-03-13T18:42:00Z">
              <w:rPr>
                <w:rFonts w:ascii="Menlo" w:hAnsi="Menlo" w:cs="Menlo"/>
              </w:rPr>
            </w:rPrChange>
          </w:rPr>
          <w:br/>
        </w:r>
        <w:r w:rsidRPr="003B73BE">
          <w:rPr>
            <w:rFonts w:ascii="Menlo" w:hAnsi="Menlo" w:cs="Menlo"/>
            <w:color w:val="222222"/>
            <w:sz w:val="18"/>
            <w:szCs w:val="18"/>
            <w:rPrChange w:id="852" w:author="Emil Luusua" w:date="2019-03-13T18:42:00Z">
              <w:rPr>
                <w:rFonts w:ascii="Menlo" w:hAnsi="Menlo" w:cs="Menlo"/>
                <w:color w:val="222222"/>
              </w:rPr>
            </w:rPrChange>
          </w:rPr>
          <w:t>            </w:t>
        </w:r>
        <w:proofErr w:type="spellStart"/>
        <w:r w:rsidRPr="003B73BE">
          <w:rPr>
            <w:rFonts w:ascii="Menlo" w:hAnsi="Menlo" w:cs="Menlo"/>
            <w:color w:val="222222"/>
            <w:sz w:val="18"/>
            <w:szCs w:val="18"/>
            <w:rPrChange w:id="853" w:author="Emil Luusua" w:date="2019-03-13T18:42:00Z">
              <w:rPr>
                <w:rFonts w:ascii="Menlo" w:hAnsi="Menlo" w:cs="Menlo"/>
                <w:color w:val="222222"/>
              </w:rPr>
            </w:rPrChange>
          </w:rPr>
          <w:t>EndPoison</w:t>
        </w:r>
        <w:proofErr w:type="spellEnd"/>
        <w:r w:rsidRPr="003B73BE">
          <w:rPr>
            <w:rFonts w:ascii="Menlo" w:hAnsi="Menlo" w:cs="Menlo"/>
            <w:color w:val="222222"/>
            <w:sz w:val="18"/>
            <w:szCs w:val="18"/>
            <w:rPrChange w:id="854" w:author="Emil Luusua" w:date="2019-03-13T18:42:00Z">
              <w:rPr>
                <w:rFonts w:ascii="Menlo" w:hAnsi="Menlo" w:cs="Menlo"/>
                <w:color w:val="222222"/>
              </w:rPr>
            </w:rPrChange>
          </w:rPr>
          <w:t>();</w:t>
        </w:r>
        <w:r w:rsidRPr="003B73BE">
          <w:rPr>
            <w:rFonts w:ascii="Menlo" w:hAnsi="Menlo" w:cs="Menlo"/>
            <w:sz w:val="18"/>
            <w:szCs w:val="18"/>
            <w:rPrChange w:id="855" w:author="Emil Luusua" w:date="2019-03-13T18:42:00Z">
              <w:rPr>
                <w:rFonts w:ascii="Menlo" w:hAnsi="Menlo" w:cs="Menlo"/>
              </w:rPr>
            </w:rPrChange>
          </w:rPr>
          <w:br/>
        </w:r>
        <w:r w:rsidRPr="003B73BE">
          <w:rPr>
            <w:rFonts w:ascii="Menlo" w:hAnsi="Menlo" w:cs="Menlo"/>
            <w:color w:val="222222"/>
            <w:sz w:val="18"/>
            <w:szCs w:val="18"/>
            <w:rPrChange w:id="856" w:author="Emil Luusua" w:date="2019-03-13T18:42:00Z">
              <w:rPr>
                <w:rFonts w:ascii="Menlo" w:hAnsi="Menlo" w:cs="Menlo"/>
                <w:color w:val="222222"/>
              </w:rPr>
            </w:rPrChange>
          </w:rPr>
          <w:t>        }</w:t>
        </w:r>
        <w:r w:rsidRPr="003B73BE">
          <w:rPr>
            <w:rFonts w:ascii="Menlo" w:hAnsi="Menlo" w:cs="Menlo"/>
            <w:sz w:val="18"/>
            <w:szCs w:val="18"/>
            <w:rPrChange w:id="857" w:author="Emil Luusua" w:date="2019-03-13T18:42:00Z">
              <w:rPr>
                <w:rFonts w:ascii="Menlo" w:hAnsi="Menlo" w:cs="Menlo"/>
              </w:rPr>
            </w:rPrChange>
          </w:rPr>
          <w:br/>
        </w:r>
        <w:r w:rsidRPr="003B73BE">
          <w:rPr>
            <w:rFonts w:ascii="Menlo" w:hAnsi="Menlo" w:cs="Menlo"/>
            <w:sz w:val="18"/>
            <w:szCs w:val="18"/>
            <w:rPrChange w:id="858" w:author="Emil Luusua" w:date="2019-03-13T18:42:00Z">
              <w:rPr>
                <w:rFonts w:ascii="Menlo" w:hAnsi="Menlo" w:cs="Menlo"/>
              </w:rPr>
            </w:rPrChange>
          </w:rPr>
          <w:br/>
        </w:r>
        <w:r w:rsidRPr="003B73BE">
          <w:rPr>
            <w:rFonts w:ascii="Menlo" w:hAnsi="Menlo" w:cs="Menlo"/>
            <w:color w:val="222222"/>
            <w:sz w:val="18"/>
            <w:szCs w:val="18"/>
            <w:rPrChange w:id="859" w:author="Emil Luusua" w:date="2019-03-13T18:42:00Z">
              <w:rPr>
                <w:rFonts w:ascii="Menlo" w:hAnsi="Menlo" w:cs="Menlo"/>
                <w:color w:val="222222"/>
              </w:rPr>
            </w:rPrChange>
          </w:rPr>
          <w:t>    }</w:t>
        </w:r>
      </w:ins>
    </w:p>
    <w:p w:rsidR="00620AD8" w:rsidRPr="00620AD8" w:rsidRDefault="00620AD8" w:rsidP="00620AD8">
      <w:pPr>
        <w:numPr>
          <w:ilvl w:val="0"/>
          <w:numId w:val="22"/>
        </w:numPr>
        <w:spacing w:after="120"/>
        <w:jc w:val="both"/>
        <w:rPr>
          <w:sz w:val="40"/>
          <w:szCs w:val="40"/>
        </w:rPr>
      </w:pPr>
      <w:r w:rsidRPr="00620AD8">
        <w:rPr>
          <w:sz w:val="40"/>
          <w:szCs w:val="40"/>
        </w:rPr>
        <w:lastRenderedPageBreak/>
        <w:t xml:space="preserve">Dynamite bunnies. These bunnies are not hostile </w:t>
      </w:r>
      <w:proofErr w:type="gramStart"/>
      <w:r w:rsidRPr="00620AD8">
        <w:rPr>
          <w:sz w:val="40"/>
          <w:szCs w:val="40"/>
        </w:rPr>
        <w:t>beings, and</w:t>
      </w:r>
      <w:proofErr w:type="gramEnd"/>
      <w:r w:rsidRPr="00620AD8">
        <w:rPr>
          <w:sz w:val="40"/>
          <w:szCs w:val="40"/>
        </w:rPr>
        <w:t xml:space="preserve"> will peacefully jump around the map not looking for any trouble. Though due to the dynamite strapped to their back, if the player happens to step on one it will explode and deal a large amount of damage.</w:t>
      </w:r>
    </w:p>
    <w:p w:rsidR="00620AD8" w:rsidRDefault="00620AD8" w:rsidP="003B73BE">
      <w:pPr>
        <w:spacing w:after="120"/>
        <w:jc w:val="both"/>
        <w:rPr>
          <w:ins w:id="860" w:author="Emil Luusua" w:date="2019-03-13T18:43:00Z"/>
          <w:sz w:val="40"/>
          <w:szCs w:val="40"/>
        </w:rPr>
        <w:pPrChange w:id="861" w:author="Emil Luusua" w:date="2019-03-13T18:45:00Z">
          <w:pPr>
            <w:spacing w:after="120"/>
            <w:jc w:val="both"/>
          </w:pPr>
        </w:pPrChange>
      </w:pPr>
    </w:p>
    <w:p w:rsidR="003B73BE" w:rsidRDefault="003B73BE" w:rsidP="003B73BE">
      <w:pPr>
        <w:pStyle w:val="Caption"/>
        <w:rPr>
          <w:ins w:id="862" w:author="Emil Luusua" w:date="2019-03-13T18:44:00Z"/>
        </w:rPr>
      </w:pPr>
      <w:ins w:id="863" w:author="Emil Luusua" w:date="2019-03-13T18:43:00Z">
        <w:r>
          <w:rPr>
            <w:sz w:val="40"/>
            <w:szCs w:val="40"/>
          </w:rPr>
          <w:t xml:space="preserve">    </w:t>
        </w:r>
      </w:ins>
      <w:ins w:id="864" w:author="Emil Luusua" w:date="2019-03-13T18:44:00Z">
        <w:r>
          <w:t xml:space="preserve">Script </w:t>
        </w:r>
        <w:r>
          <w:fldChar w:fldCharType="begin"/>
        </w:r>
        <w:r>
          <w:instrText xml:space="preserve"> SEQ Script \* ARABIC </w:instrText>
        </w:r>
      </w:ins>
      <w:r>
        <w:fldChar w:fldCharType="separate"/>
      </w:r>
      <w:ins w:id="865" w:author="Emil Luusua" w:date="2019-03-13T19:01:00Z">
        <w:r w:rsidR="00BD713F">
          <w:rPr>
            <w:noProof/>
          </w:rPr>
          <w:t>6</w:t>
        </w:r>
      </w:ins>
      <w:ins w:id="866" w:author="Emil Luusua" w:date="2019-03-13T18:44:00Z">
        <w:r>
          <w:fldChar w:fldCharType="end"/>
        </w:r>
        <w:r>
          <w:t>. Handling of bunn</w:t>
        </w:r>
      </w:ins>
      <w:ins w:id="867" w:author="Emil Luusua" w:date="2019-03-13T18:45:00Z">
        <w:r>
          <w:t>ies</w:t>
        </w:r>
      </w:ins>
      <w:ins w:id="868" w:author="Emil Luusua" w:date="2019-03-13T18:44:00Z">
        <w:r>
          <w:t xml:space="preserve"> explo</w:t>
        </w:r>
      </w:ins>
      <w:ins w:id="869" w:author="Emil Luusua" w:date="2019-03-13T18:45:00Z">
        <w:r>
          <w:t>ding on impact with the player.</w:t>
        </w:r>
      </w:ins>
    </w:p>
    <w:p w:rsidR="003B73BE" w:rsidRPr="003B73BE" w:rsidRDefault="003B73BE" w:rsidP="003B73BE">
      <w:pPr>
        <w:rPr>
          <w:ins w:id="870" w:author="Emil Luusua" w:date="2019-03-13T18:45:00Z"/>
          <w:sz w:val="18"/>
          <w:szCs w:val="18"/>
          <w:lang w:val="en-SG"/>
          <w:rPrChange w:id="871" w:author="Emil Luusua" w:date="2019-03-13T18:45:00Z">
            <w:rPr>
              <w:ins w:id="872" w:author="Emil Luusua" w:date="2019-03-13T18:45:00Z"/>
              <w:lang w:val="en-SG"/>
            </w:rPr>
          </w:rPrChange>
        </w:rPr>
        <w:pPrChange w:id="873" w:author="Emil Luusua" w:date="2019-03-13T18:45:00Z">
          <w:pPr>
            <w:pStyle w:val="ListParagraph"/>
          </w:pPr>
        </w:pPrChange>
      </w:pPr>
      <w:ins w:id="874" w:author="Emil Luusua" w:date="2019-03-13T18:44:00Z">
        <w:r>
          <w:t xml:space="preserve">   </w:t>
        </w:r>
      </w:ins>
      <w:ins w:id="875" w:author="Emil Luusua" w:date="2019-03-13T18:45:00Z">
        <w:r>
          <w:rPr>
            <w:sz w:val="18"/>
            <w:szCs w:val="18"/>
            <w:lang w:val="en-SG"/>
          </w:rPr>
          <w:t xml:space="preserve">      </w:t>
        </w:r>
        <w:r w:rsidRPr="003B73BE">
          <w:rPr>
            <w:rFonts w:ascii="Menlo" w:hAnsi="Menlo" w:cs="Menlo"/>
            <w:color w:val="009695"/>
            <w:sz w:val="18"/>
            <w:szCs w:val="18"/>
            <w:rPrChange w:id="876" w:author="Emil Luusua" w:date="2019-03-13T18:45:00Z">
              <w:rPr>
                <w:color w:val="009695"/>
              </w:rPr>
            </w:rPrChange>
          </w:rPr>
          <w:t>void</w:t>
        </w:r>
        <w:r w:rsidRPr="003B73BE">
          <w:rPr>
            <w:rFonts w:ascii="Menlo" w:hAnsi="Menlo" w:cs="Menlo"/>
            <w:color w:val="222222"/>
            <w:sz w:val="18"/>
            <w:szCs w:val="18"/>
            <w:rPrChange w:id="877" w:author="Emil Luusua" w:date="2019-03-13T18:45:00Z">
              <w:rPr/>
            </w:rPrChange>
          </w:rPr>
          <w:t> </w:t>
        </w:r>
        <w:proofErr w:type="spellStart"/>
        <w:proofErr w:type="gramStart"/>
        <w:r w:rsidRPr="003B73BE">
          <w:rPr>
            <w:rFonts w:ascii="Menlo" w:hAnsi="Menlo" w:cs="Menlo"/>
            <w:color w:val="222222"/>
            <w:sz w:val="18"/>
            <w:szCs w:val="18"/>
            <w:rPrChange w:id="878" w:author="Emil Luusua" w:date="2019-03-13T18:45:00Z">
              <w:rPr/>
            </w:rPrChange>
          </w:rPr>
          <w:t>OnCollisionEnter</w:t>
        </w:r>
        <w:proofErr w:type="spellEnd"/>
        <w:r w:rsidRPr="003B73BE">
          <w:rPr>
            <w:rFonts w:ascii="Menlo" w:hAnsi="Menlo" w:cs="Menlo"/>
            <w:color w:val="222222"/>
            <w:sz w:val="18"/>
            <w:szCs w:val="18"/>
            <w:rPrChange w:id="879" w:author="Emil Luusua" w:date="2019-03-13T18:45:00Z">
              <w:rPr/>
            </w:rPrChange>
          </w:rPr>
          <w:t>(</w:t>
        </w:r>
        <w:proofErr w:type="gramEnd"/>
        <w:r w:rsidRPr="003B73BE">
          <w:rPr>
            <w:rFonts w:ascii="Menlo" w:hAnsi="Menlo" w:cs="Menlo"/>
            <w:color w:val="3363A4"/>
            <w:sz w:val="18"/>
            <w:szCs w:val="18"/>
            <w:rPrChange w:id="880" w:author="Emil Luusua" w:date="2019-03-13T18:45:00Z">
              <w:rPr>
                <w:color w:val="3363A4"/>
              </w:rPr>
            </w:rPrChange>
          </w:rPr>
          <w:t>Collision</w:t>
        </w:r>
        <w:r w:rsidRPr="003B73BE">
          <w:rPr>
            <w:rFonts w:ascii="Menlo" w:hAnsi="Menlo" w:cs="Menlo"/>
            <w:color w:val="222222"/>
            <w:sz w:val="18"/>
            <w:szCs w:val="18"/>
            <w:rPrChange w:id="881" w:author="Emil Luusua" w:date="2019-03-13T18:45:00Z">
              <w:rPr/>
            </w:rPrChange>
          </w:rPr>
          <w:t> collision)</w:t>
        </w:r>
        <w:r w:rsidRPr="003B73BE">
          <w:rPr>
            <w:rFonts w:ascii="Menlo" w:hAnsi="Menlo" w:cs="Menlo"/>
            <w:sz w:val="18"/>
            <w:szCs w:val="18"/>
            <w:rPrChange w:id="882" w:author="Emil Luusua" w:date="2019-03-13T18:45:00Z">
              <w:rPr/>
            </w:rPrChange>
          </w:rPr>
          <w:br/>
        </w:r>
        <w:r w:rsidRPr="003B73BE">
          <w:rPr>
            <w:rFonts w:ascii="Menlo" w:hAnsi="Menlo" w:cs="Menlo"/>
            <w:color w:val="222222"/>
            <w:sz w:val="18"/>
            <w:szCs w:val="18"/>
            <w:rPrChange w:id="883" w:author="Emil Luusua" w:date="2019-03-13T18:45:00Z">
              <w:rPr/>
            </w:rPrChange>
          </w:rPr>
          <w:t>    {</w:t>
        </w:r>
        <w:r w:rsidRPr="003B73BE">
          <w:rPr>
            <w:rFonts w:ascii="Menlo" w:hAnsi="Menlo" w:cs="Menlo"/>
            <w:sz w:val="18"/>
            <w:szCs w:val="18"/>
            <w:rPrChange w:id="884" w:author="Emil Luusua" w:date="2019-03-13T18:45:00Z">
              <w:rPr/>
            </w:rPrChange>
          </w:rPr>
          <w:br/>
        </w:r>
        <w:r w:rsidRPr="003B73BE">
          <w:rPr>
            <w:rFonts w:ascii="Menlo" w:hAnsi="Menlo" w:cs="Menlo"/>
            <w:color w:val="222222"/>
            <w:sz w:val="18"/>
            <w:szCs w:val="18"/>
            <w:rPrChange w:id="885" w:author="Emil Luusua" w:date="2019-03-13T18:45:00Z">
              <w:rPr/>
            </w:rPrChange>
          </w:rPr>
          <w:t>        </w:t>
        </w:r>
        <w:r w:rsidRPr="003B73BE">
          <w:rPr>
            <w:rFonts w:ascii="Menlo" w:hAnsi="Menlo" w:cs="Menlo"/>
            <w:color w:val="009695"/>
            <w:sz w:val="18"/>
            <w:szCs w:val="18"/>
            <w:rPrChange w:id="886" w:author="Emil Luusua" w:date="2019-03-13T18:45:00Z">
              <w:rPr>
                <w:color w:val="009695"/>
              </w:rPr>
            </w:rPrChange>
          </w:rPr>
          <w:t>if</w:t>
        </w:r>
        <w:r w:rsidRPr="003B73BE">
          <w:rPr>
            <w:rFonts w:ascii="Menlo" w:hAnsi="Menlo" w:cs="Menlo"/>
            <w:color w:val="222222"/>
            <w:sz w:val="18"/>
            <w:szCs w:val="18"/>
            <w:rPrChange w:id="887" w:author="Emil Luusua" w:date="2019-03-13T18:45:00Z">
              <w:rPr/>
            </w:rPrChange>
          </w:rPr>
          <w:t> (!anim.GetBool(</w:t>
        </w:r>
        <w:r w:rsidRPr="003B73BE">
          <w:rPr>
            <w:rFonts w:ascii="Menlo" w:hAnsi="Menlo" w:cs="Menlo"/>
            <w:color w:val="DB7100"/>
            <w:sz w:val="18"/>
            <w:szCs w:val="18"/>
            <w:rPrChange w:id="888" w:author="Emil Luusua" w:date="2019-03-13T18:45:00Z">
              <w:rPr>
                <w:color w:val="DB7100"/>
              </w:rPr>
            </w:rPrChange>
          </w:rPr>
          <w:t>"Dead"</w:t>
        </w:r>
        <w:r w:rsidRPr="003B73BE">
          <w:rPr>
            <w:rFonts w:ascii="Menlo" w:hAnsi="Menlo" w:cs="Menlo"/>
            <w:color w:val="222222"/>
            <w:sz w:val="18"/>
            <w:szCs w:val="18"/>
            <w:rPrChange w:id="889" w:author="Emil Luusua" w:date="2019-03-13T18:45:00Z">
              <w:rPr/>
            </w:rPrChange>
          </w:rPr>
          <w:t>) &amp;&amp; collision.gameObject.tag == </w:t>
        </w:r>
        <w:r w:rsidRPr="003B73BE">
          <w:rPr>
            <w:rFonts w:ascii="Menlo" w:hAnsi="Menlo" w:cs="Menlo"/>
            <w:color w:val="DB7100"/>
            <w:sz w:val="18"/>
            <w:szCs w:val="18"/>
            <w:rPrChange w:id="890" w:author="Emil Luusua" w:date="2019-03-13T18:45:00Z">
              <w:rPr>
                <w:color w:val="DB7100"/>
              </w:rPr>
            </w:rPrChange>
          </w:rPr>
          <w:t>"Player"</w:t>
        </w:r>
        <w:r w:rsidRPr="003B73BE">
          <w:rPr>
            <w:rFonts w:ascii="Menlo" w:hAnsi="Menlo" w:cs="Menlo"/>
            <w:color w:val="222222"/>
            <w:sz w:val="18"/>
            <w:szCs w:val="18"/>
            <w:rPrChange w:id="891" w:author="Emil Luusua" w:date="2019-03-13T18:45:00Z">
              <w:rPr/>
            </w:rPrChange>
          </w:rPr>
          <w:t>)</w:t>
        </w:r>
        <w:r w:rsidRPr="003B73BE">
          <w:rPr>
            <w:rFonts w:ascii="Menlo" w:hAnsi="Menlo" w:cs="Menlo"/>
            <w:sz w:val="18"/>
            <w:szCs w:val="18"/>
            <w:rPrChange w:id="892" w:author="Emil Luusua" w:date="2019-03-13T18:45:00Z">
              <w:rPr/>
            </w:rPrChange>
          </w:rPr>
          <w:br/>
        </w:r>
        <w:r w:rsidRPr="003B73BE">
          <w:rPr>
            <w:rFonts w:ascii="Menlo" w:hAnsi="Menlo" w:cs="Menlo"/>
            <w:color w:val="222222"/>
            <w:sz w:val="18"/>
            <w:szCs w:val="18"/>
            <w:rPrChange w:id="893" w:author="Emil Luusua" w:date="2019-03-13T18:45:00Z">
              <w:rPr/>
            </w:rPrChange>
          </w:rPr>
          <w:t>        {</w:t>
        </w:r>
        <w:r w:rsidRPr="003B73BE">
          <w:rPr>
            <w:rFonts w:ascii="Menlo" w:hAnsi="Menlo" w:cs="Menlo"/>
            <w:sz w:val="18"/>
            <w:szCs w:val="18"/>
            <w:rPrChange w:id="894" w:author="Emil Luusua" w:date="2019-03-13T18:45:00Z">
              <w:rPr/>
            </w:rPrChange>
          </w:rPr>
          <w:br/>
        </w:r>
        <w:r w:rsidRPr="003B73BE">
          <w:rPr>
            <w:rFonts w:ascii="Menlo" w:hAnsi="Menlo" w:cs="Menlo"/>
            <w:color w:val="222222"/>
            <w:sz w:val="18"/>
            <w:szCs w:val="18"/>
            <w:rPrChange w:id="895" w:author="Emil Luusua" w:date="2019-03-13T18:45:00Z">
              <w:rPr/>
            </w:rPrChange>
          </w:rPr>
          <w:t>            </w:t>
        </w:r>
        <w:proofErr w:type="spellStart"/>
        <w:r w:rsidRPr="003B73BE">
          <w:rPr>
            <w:rFonts w:ascii="Menlo" w:hAnsi="Menlo" w:cs="Menlo"/>
            <w:color w:val="222222"/>
            <w:sz w:val="18"/>
            <w:szCs w:val="18"/>
            <w:rPrChange w:id="896" w:author="Emil Luusua" w:date="2019-03-13T18:45:00Z">
              <w:rPr/>
            </w:rPrChange>
          </w:rPr>
          <w:t>anim.SetBool</w:t>
        </w:r>
        <w:proofErr w:type="spellEnd"/>
        <w:r w:rsidRPr="003B73BE">
          <w:rPr>
            <w:rFonts w:ascii="Menlo" w:hAnsi="Menlo" w:cs="Menlo"/>
            <w:color w:val="222222"/>
            <w:sz w:val="18"/>
            <w:szCs w:val="18"/>
            <w:rPrChange w:id="897" w:author="Emil Luusua" w:date="2019-03-13T18:45:00Z">
              <w:rPr/>
            </w:rPrChange>
          </w:rPr>
          <w:t>(</w:t>
        </w:r>
        <w:r w:rsidRPr="003B73BE">
          <w:rPr>
            <w:rFonts w:ascii="Menlo" w:hAnsi="Menlo" w:cs="Menlo"/>
            <w:color w:val="DB7100"/>
            <w:sz w:val="18"/>
            <w:szCs w:val="18"/>
            <w:rPrChange w:id="898" w:author="Emil Luusua" w:date="2019-03-13T18:45:00Z">
              <w:rPr>
                <w:color w:val="DB7100"/>
              </w:rPr>
            </w:rPrChange>
          </w:rPr>
          <w:t>"Dead"</w:t>
        </w:r>
        <w:r w:rsidRPr="003B73BE">
          <w:rPr>
            <w:rFonts w:ascii="Menlo" w:hAnsi="Menlo" w:cs="Menlo"/>
            <w:color w:val="222222"/>
            <w:sz w:val="18"/>
            <w:szCs w:val="18"/>
            <w:rPrChange w:id="899" w:author="Emil Luusua" w:date="2019-03-13T18:45:00Z">
              <w:rPr/>
            </w:rPrChange>
          </w:rPr>
          <w:t>, </w:t>
        </w:r>
        <w:r w:rsidRPr="003B73BE">
          <w:rPr>
            <w:rFonts w:ascii="Menlo" w:hAnsi="Menlo" w:cs="Menlo"/>
            <w:color w:val="009695"/>
            <w:sz w:val="18"/>
            <w:szCs w:val="18"/>
            <w:rPrChange w:id="900" w:author="Emil Luusua" w:date="2019-03-13T18:45:00Z">
              <w:rPr>
                <w:color w:val="009695"/>
              </w:rPr>
            </w:rPrChange>
          </w:rPr>
          <w:t>true</w:t>
        </w:r>
        <w:r w:rsidRPr="003B73BE">
          <w:rPr>
            <w:rFonts w:ascii="Menlo" w:hAnsi="Menlo" w:cs="Menlo"/>
            <w:color w:val="222222"/>
            <w:sz w:val="18"/>
            <w:szCs w:val="18"/>
            <w:rPrChange w:id="901" w:author="Emil Luusua" w:date="2019-03-13T18:45:00Z">
              <w:rPr/>
            </w:rPrChange>
          </w:rPr>
          <w:t>);</w:t>
        </w:r>
        <w:r w:rsidRPr="003B73BE">
          <w:rPr>
            <w:rFonts w:ascii="Menlo" w:hAnsi="Menlo" w:cs="Menlo"/>
            <w:sz w:val="18"/>
            <w:szCs w:val="18"/>
            <w:rPrChange w:id="902" w:author="Emil Luusua" w:date="2019-03-13T18:45:00Z">
              <w:rPr/>
            </w:rPrChange>
          </w:rPr>
          <w:br/>
        </w:r>
        <w:r w:rsidRPr="003B73BE">
          <w:rPr>
            <w:rFonts w:ascii="Menlo" w:hAnsi="Menlo" w:cs="Menlo"/>
            <w:color w:val="222222"/>
            <w:sz w:val="18"/>
            <w:szCs w:val="18"/>
            <w:rPrChange w:id="903" w:author="Emil Luusua" w:date="2019-03-13T18:45:00Z">
              <w:rPr/>
            </w:rPrChange>
          </w:rPr>
          <w:t>            Instantiate(explosion, gameObject.transform.position + </w:t>
        </w:r>
        <w:r w:rsidRPr="003B73BE">
          <w:rPr>
            <w:rFonts w:ascii="Menlo" w:hAnsi="Menlo" w:cs="Menlo"/>
            <w:color w:val="3363A4"/>
            <w:sz w:val="18"/>
            <w:szCs w:val="18"/>
            <w:rPrChange w:id="904" w:author="Emil Luusua" w:date="2019-03-13T18:45:00Z">
              <w:rPr>
                <w:color w:val="3363A4"/>
              </w:rPr>
            </w:rPrChange>
          </w:rPr>
          <w:t>Vector3</w:t>
        </w:r>
        <w:r w:rsidRPr="003B73BE">
          <w:rPr>
            <w:rFonts w:ascii="Menlo" w:hAnsi="Menlo" w:cs="Menlo"/>
            <w:color w:val="222222"/>
            <w:sz w:val="18"/>
            <w:szCs w:val="18"/>
            <w:rPrChange w:id="905" w:author="Emil Luusua" w:date="2019-03-13T18:45:00Z">
              <w:rPr/>
            </w:rPrChange>
          </w:rPr>
          <w:t>.up, </w:t>
        </w:r>
        <w:r w:rsidRPr="003B73BE">
          <w:rPr>
            <w:rFonts w:ascii="Menlo" w:hAnsi="Menlo" w:cs="Menlo"/>
            <w:color w:val="3363A4"/>
            <w:sz w:val="18"/>
            <w:szCs w:val="18"/>
            <w:rPrChange w:id="906" w:author="Emil Luusua" w:date="2019-03-13T18:45:00Z">
              <w:rPr>
                <w:color w:val="3363A4"/>
              </w:rPr>
            </w:rPrChange>
          </w:rPr>
          <w:t>Quaternion</w:t>
        </w:r>
        <w:r w:rsidRPr="003B73BE">
          <w:rPr>
            <w:rFonts w:ascii="Menlo" w:hAnsi="Menlo" w:cs="Menlo"/>
            <w:color w:val="222222"/>
            <w:sz w:val="18"/>
            <w:szCs w:val="18"/>
            <w:rPrChange w:id="907" w:author="Emil Luusua" w:date="2019-03-13T18:45:00Z">
              <w:rPr/>
            </w:rPrChange>
          </w:rPr>
          <w:t>.identity);</w:t>
        </w:r>
        <w:r w:rsidRPr="003B73BE">
          <w:rPr>
            <w:rFonts w:ascii="Menlo" w:hAnsi="Menlo" w:cs="Menlo"/>
            <w:sz w:val="18"/>
            <w:szCs w:val="18"/>
            <w:rPrChange w:id="908" w:author="Emil Luusua" w:date="2019-03-13T18:45:00Z">
              <w:rPr/>
            </w:rPrChange>
          </w:rPr>
          <w:br/>
        </w:r>
        <w:r w:rsidRPr="003B73BE">
          <w:rPr>
            <w:rFonts w:ascii="Menlo" w:hAnsi="Menlo" w:cs="Menlo"/>
            <w:color w:val="222222"/>
            <w:sz w:val="18"/>
            <w:szCs w:val="18"/>
            <w:rPrChange w:id="909" w:author="Emil Luusua" w:date="2019-03-13T18:45:00Z">
              <w:rPr/>
            </w:rPrChange>
          </w:rPr>
          <w:t>            e</w:t>
        </w:r>
        <w:proofErr w:type="spellStart"/>
        <w:r w:rsidRPr="003B73BE">
          <w:rPr>
            <w:rFonts w:ascii="Menlo" w:hAnsi="Menlo" w:cs="Menlo"/>
            <w:color w:val="222222"/>
            <w:sz w:val="18"/>
            <w:szCs w:val="18"/>
            <w:rPrChange w:id="910" w:author="Emil Luusua" w:date="2019-03-13T18:45:00Z">
              <w:rPr/>
            </w:rPrChange>
          </w:rPr>
          <w:t>xplosionAudio.Play(</w:t>
        </w:r>
        <w:proofErr w:type="spellEnd"/>
        <w:r w:rsidRPr="003B73BE">
          <w:rPr>
            <w:rFonts w:ascii="Menlo" w:hAnsi="Menlo" w:cs="Menlo"/>
            <w:color w:val="222222"/>
            <w:sz w:val="18"/>
            <w:szCs w:val="18"/>
            <w:rPrChange w:id="911" w:author="Emil Luusua" w:date="2019-03-13T18:45:00Z">
              <w:rPr/>
            </w:rPrChange>
          </w:rPr>
          <w:t>);</w:t>
        </w:r>
        <w:r w:rsidRPr="003B73BE">
          <w:rPr>
            <w:rFonts w:ascii="Menlo" w:hAnsi="Menlo" w:cs="Menlo"/>
            <w:sz w:val="18"/>
            <w:szCs w:val="18"/>
            <w:rPrChange w:id="912" w:author="Emil Luusua" w:date="2019-03-13T18:45:00Z">
              <w:rPr/>
            </w:rPrChange>
          </w:rPr>
          <w:br/>
        </w:r>
        <w:r w:rsidRPr="003B73BE">
          <w:rPr>
            <w:rFonts w:ascii="Menlo" w:hAnsi="Menlo" w:cs="Menlo"/>
            <w:color w:val="222222"/>
            <w:sz w:val="18"/>
            <w:szCs w:val="18"/>
            <w:rPrChange w:id="913" w:author="Emil Luusua" w:date="2019-03-13T18:45:00Z">
              <w:rPr/>
            </w:rPrChange>
          </w:rPr>
          <w:t>        }</w:t>
        </w:r>
        <w:r w:rsidRPr="003B73BE">
          <w:rPr>
            <w:rFonts w:ascii="Menlo" w:hAnsi="Menlo" w:cs="Menlo"/>
            <w:sz w:val="18"/>
            <w:szCs w:val="18"/>
            <w:rPrChange w:id="914" w:author="Emil Luusua" w:date="2019-03-13T18:45:00Z">
              <w:rPr/>
            </w:rPrChange>
          </w:rPr>
          <w:br/>
        </w:r>
        <w:r w:rsidRPr="003B73BE">
          <w:rPr>
            <w:rFonts w:ascii="Menlo" w:hAnsi="Menlo" w:cs="Menlo"/>
            <w:color w:val="222222"/>
            <w:sz w:val="18"/>
            <w:szCs w:val="18"/>
            <w:rPrChange w:id="915" w:author="Emil Luusua" w:date="2019-03-13T18:45:00Z">
              <w:rPr/>
            </w:rPrChange>
          </w:rPr>
          <w:t>    }</w:t>
        </w:r>
        <w:r w:rsidRPr="003B73BE">
          <w:rPr>
            <w:sz w:val="18"/>
            <w:szCs w:val="18"/>
            <w:rPrChange w:id="916" w:author="Emil Luusua" w:date="2019-03-13T18:45:00Z">
              <w:rPr/>
            </w:rPrChange>
          </w:rPr>
          <w:t xml:space="preserve"> </w:t>
        </w:r>
      </w:ins>
    </w:p>
    <w:p w:rsidR="003B73BE" w:rsidRPr="00620AD8" w:rsidRDefault="003B73BE" w:rsidP="00620AD8">
      <w:pPr>
        <w:spacing w:after="120"/>
        <w:jc w:val="both"/>
        <w:rPr>
          <w:sz w:val="40"/>
          <w:szCs w:val="40"/>
        </w:rPr>
      </w:pPr>
    </w:p>
    <w:p w:rsidR="00620AD8" w:rsidRPr="00620AD8" w:rsidRDefault="00620AD8" w:rsidP="00620AD8">
      <w:pPr>
        <w:numPr>
          <w:ilvl w:val="0"/>
          <w:numId w:val="22"/>
        </w:numPr>
        <w:spacing w:after="120"/>
        <w:jc w:val="both"/>
        <w:rPr>
          <w:sz w:val="40"/>
          <w:szCs w:val="40"/>
        </w:rPr>
      </w:pPr>
      <w:r w:rsidRPr="00620AD8">
        <w:rPr>
          <w:sz w:val="40"/>
          <w:szCs w:val="40"/>
        </w:rPr>
        <w:t>The boss. A very large golem, which has three different attacks it will randomly pick among. It also has a large amount of health, which makes it a real challenge to deal with. As the boss spawns, dramatic battle music is played to instill the feeling of dread into the player.</w:t>
      </w:r>
    </w:p>
    <w:p w:rsidR="00620AD8" w:rsidRDefault="00620AD8" w:rsidP="00620AD8">
      <w:pPr>
        <w:spacing w:after="120"/>
        <w:jc w:val="both"/>
        <w:rPr>
          <w:ins w:id="917" w:author="Emil Luusua" w:date="2019-03-13T18:49:00Z"/>
          <w:sz w:val="40"/>
          <w:szCs w:val="40"/>
        </w:rPr>
      </w:pPr>
    </w:p>
    <w:p w:rsidR="00B85796" w:rsidRDefault="00B85796" w:rsidP="00B85796">
      <w:pPr>
        <w:pStyle w:val="Caption"/>
        <w:ind w:firstLine="360"/>
        <w:rPr>
          <w:ins w:id="918" w:author="Emil Luusua" w:date="2019-03-13T18:47:00Z"/>
          <w:sz w:val="40"/>
          <w:szCs w:val="40"/>
        </w:rPr>
        <w:pPrChange w:id="919" w:author="Emil Luusua" w:date="2019-03-13T18:49:00Z">
          <w:pPr>
            <w:spacing w:after="120"/>
            <w:jc w:val="both"/>
          </w:pPr>
        </w:pPrChange>
      </w:pPr>
      <w:ins w:id="920" w:author="Emil Luusua" w:date="2019-03-13T18:49:00Z">
        <w:r>
          <w:t xml:space="preserve">Script </w:t>
        </w:r>
        <w:r>
          <w:fldChar w:fldCharType="begin"/>
        </w:r>
        <w:r>
          <w:instrText xml:space="preserve"> SEQ Script \* ARABIC </w:instrText>
        </w:r>
      </w:ins>
      <w:r>
        <w:fldChar w:fldCharType="separate"/>
      </w:r>
      <w:ins w:id="921" w:author="Emil Luusua" w:date="2019-03-13T19:01:00Z">
        <w:r w:rsidR="00BD713F">
          <w:rPr>
            <w:noProof/>
          </w:rPr>
          <w:t>7</w:t>
        </w:r>
      </w:ins>
      <w:ins w:id="922" w:author="Emil Luusua" w:date="2019-03-13T18:49:00Z">
        <w:r>
          <w:fldChar w:fldCharType="end"/>
        </w:r>
        <w:r>
          <w:t xml:space="preserve">. Selection of attack for the </w:t>
        </w:r>
        <w:r>
          <w:t>boss</w:t>
        </w:r>
        <w:r>
          <w:t>.</w:t>
        </w:r>
      </w:ins>
    </w:p>
    <w:p w:rsidR="00B85796" w:rsidRDefault="00B85796" w:rsidP="00B85796">
      <w:pPr>
        <w:ind w:firstLine="360"/>
        <w:rPr>
          <w:ins w:id="923" w:author="Emil Luusua" w:date="2019-03-13T18:47:00Z"/>
          <w:rFonts w:ascii="Menlo" w:hAnsi="Menlo" w:cs="Menlo"/>
          <w:color w:val="222222"/>
          <w:sz w:val="18"/>
          <w:szCs w:val="18"/>
        </w:rPr>
        <w:pPrChange w:id="924" w:author="Emil Luusua" w:date="2019-03-13T18:48:00Z">
          <w:pPr>
            <w:ind w:firstLine="720"/>
          </w:pPr>
        </w:pPrChange>
      </w:pPr>
      <w:proofErr w:type="spellStart"/>
      <w:ins w:id="925" w:author="Emil Luusua" w:date="2019-03-13T18:47:00Z">
        <w:r w:rsidRPr="00B85796">
          <w:rPr>
            <w:rFonts w:ascii="Menlo" w:hAnsi="Menlo" w:cs="Menlo"/>
            <w:color w:val="3363A4"/>
            <w:sz w:val="18"/>
            <w:szCs w:val="18"/>
            <w:rPrChange w:id="926" w:author="Emil Luusua" w:date="2019-03-13T18:47:00Z">
              <w:rPr>
                <w:rFonts w:ascii="Menlo" w:hAnsi="Menlo" w:cs="Menlo"/>
                <w:color w:val="3363A4"/>
              </w:rPr>
            </w:rPrChange>
          </w:rPr>
          <w:t>IEnumerator</w:t>
        </w:r>
        <w:proofErr w:type="spellEnd"/>
        <w:r w:rsidRPr="00B85796">
          <w:rPr>
            <w:rFonts w:ascii="Menlo" w:hAnsi="Menlo" w:cs="Menlo"/>
            <w:color w:val="222222"/>
            <w:sz w:val="18"/>
            <w:szCs w:val="18"/>
            <w:rPrChange w:id="927" w:author="Emil Luusua" w:date="2019-03-13T18:47:00Z">
              <w:rPr>
                <w:rFonts w:ascii="Menlo" w:hAnsi="Menlo" w:cs="Menlo"/>
                <w:color w:val="222222"/>
              </w:rPr>
            </w:rPrChange>
          </w:rPr>
          <w:t> </w:t>
        </w:r>
        <w:proofErr w:type="spellStart"/>
        <w:proofErr w:type="gramStart"/>
        <w:r w:rsidRPr="00B85796">
          <w:rPr>
            <w:rFonts w:ascii="Menlo" w:hAnsi="Menlo" w:cs="Menlo"/>
            <w:color w:val="222222"/>
            <w:sz w:val="18"/>
            <w:szCs w:val="18"/>
            <w:rPrChange w:id="928" w:author="Emil Luusua" w:date="2019-03-13T18:47:00Z">
              <w:rPr>
                <w:rFonts w:ascii="Menlo" w:hAnsi="Menlo" w:cs="Menlo"/>
                <w:color w:val="222222"/>
              </w:rPr>
            </w:rPrChange>
          </w:rPr>
          <w:t>SelectAttack</w:t>
        </w:r>
        <w:proofErr w:type="spellEnd"/>
        <w:r w:rsidRPr="00B85796">
          <w:rPr>
            <w:rFonts w:ascii="Menlo" w:hAnsi="Menlo" w:cs="Menlo"/>
            <w:color w:val="222222"/>
            <w:sz w:val="18"/>
            <w:szCs w:val="18"/>
            <w:rPrChange w:id="929" w:author="Emil Luusua" w:date="2019-03-13T18:47:00Z">
              <w:rPr>
                <w:rFonts w:ascii="Menlo" w:hAnsi="Menlo" w:cs="Menlo"/>
                <w:color w:val="222222"/>
              </w:rPr>
            </w:rPrChange>
          </w:rPr>
          <w:t>(</w:t>
        </w:r>
        <w:proofErr w:type="gramEnd"/>
        <w:r w:rsidRPr="00B85796">
          <w:rPr>
            <w:rFonts w:ascii="Menlo" w:hAnsi="Menlo" w:cs="Menlo"/>
            <w:color w:val="222222"/>
            <w:sz w:val="18"/>
            <w:szCs w:val="18"/>
            <w:rPrChange w:id="930" w:author="Emil Luusua" w:date="2019-03-13T18:47:00Z">
              <w:rPr>
                <w:rFonts w:ascii="Menlo" w:hAnsi="Menlo" w:cs="Menlo"/>
                <w:color w:val="222222"/>
              </w:rPr>
            </w:rPrChange>
          </w:rPr>
          <w:t>)</w:t>
        </w:r>
      </w:ins>
    </w:p>
    <w:p w:rsidR="00B85796" w:rsidRPr="00B85796" w:rsidRDefault="00B85796" w:rsidP="00B85796">
      <w:pPr>
        <w:ind w:firstLine="360"/>
        <w:rPr>
          <w:ins w:id="931" w:author="Emil Luusua" w:date="2019-03-13T18:47:00Z"/>
          <w:sz w:val="18"/>
          <w:szCs w:val="18"/>
          <w:lang w:val="en-SG"/>
          <w:rPrChange w:id="932" w:author="Emil Luusua" w:date="2019-03-13T18:47:00Z">
            <w:rPr>
              <w:ins w:id="933" w:author="Emil Luusua" w:date="2019-03-13T18:47:00Z"/>
              <w:lang w:val="en-SG"/>
            </w:rPr>
          </w:rPrChange>
        </w:rPr>
        <w:pPrChange w:id="934" w:author="Emil Luusua" w:date="2019-03-13T18:49:00Z">
          <w:pPr/>
        </w:pPrChange>
      </w:pPr>
      <w:ins w:id="935" w:author="Emil Luusua" w:date="2019-03-13T18:47:00Z">
        <w:r w:rsidRPr="00B85796">
          <w:rPr>
            <w:rFonts w:ascii="Menlo" w:hAnsi="Menlo" w:cs="Menlo"/>
            <w:color w:val="222222"/>
            <w:sz w:val="18"/>
            <w:szCs w:val="18"/>
            <w:rPrChange w:id="936" w:author="Emil Luusua" w:date="2019-03-13T18:47:00Z">
              <w:rPr>
                <w:rFonts w:ascii="Menlo" w:hAnsi="Menlo" w:cs="Menlo"/>
                <w:color w:val="222222"/>
              </w:rPr>
            </w:rPrChange>
          </w:rPr>
          <w:t>{</w:t>
        </w:r>
        <w:r w:rsidRPr="00B85796">
          <w:rPr>
            <w:rFonts w:ascii="Menlo" w:hAnsi="Menlo" w:cs="Menlo"/>
            <w:sz w:val="18"/>
            <w:szCs w:val="18"/>
            <w:rPrChange w:id="937" w:author="Emil Luusua" w:date="2019-03-13T18:47:00Z">
              <w:rPr>
                <w:rFonts w:ascii="Menlo" w:hAnsi="Menlo" w:cs="Menlo"/>
              </w:rPr>
            </w:rPrChange>
          </w:rPr>
          <w:br/>
        </w:r>
        <w:r w:rsidRPr="00B85796">
          <w:rPr>
            <w:rFonts w:ascii="Menlo" w:hAnsi="Menlo" w:cs="Menlo"/>
            <w:color w:val="222222"/>
            <w:sz w:val="18"/>
            <w:szCs w:val="18"/>
            <w:rPrChange w:id="938" w:author="Emil Luusua" w:date="2019-03-13T18:47:00Z">
              <w:rPr>
                <w:rFonts w:ascii="Menlo" w:hAnsi="Menlo" w:cs="Menlo"/>
                <w:color w:val="222222"/>
              </w:rPr>
            </w:rPrChange>
          </w:rPr>
          <w:t>    </w:t>
        </w:r>
      </w:ins>
      <w:ins w:id="939" w:author="Emil Luusua" w:date="2019-03-13T18:49:00Z">
        <w:r>
          <w:rPr>
            <w:rFonts w:ascii="Menlo" w:hAnsi="Menlo" w:cs="Menlo"/>
            <w:color w:val="222222"/>
            <w:sz w:val="18"/>
            <w:szCs w:val="18"/>
          </w:rPr>
          <w:t xml:space="preserve">    </w:t>
        </w:r>
      </w:ins>
      <w:proofErr w:type="spellStart"/>
      <w:proofErr w:type="gramStart"/>
      <w:ins w:id="940" w:author="Emil Luusua" w:date="2019-03-13T18:47:00Z">
        <w:r w:rsidRPr="00B85796">
          <w:rPr>
            <w:rFonts w:ascii="Menlo" w:hAnsi="Menlo" w:cs="Menlo"/>
            <w:color w:val="222222"/>
            <w:sz w:val="18"/>
            <w:szCs w:val="18"/>
            <w:rPrChange w:id="941" w:author="Emil Luusua" w:date="2019-03-13T18:47:00Z">
              <w:rPr>
                <w:rFonts w:ascii="Menlo" w:hAnsi="Menlo" w:cs="Menlo"/>
                <w:color w:val="222222"/>
              </w:rPr>
            </w:rPrChange>
          </w:rPr>
          <w:t>anim.SetInteger</w:t>
        </w:r>
        <w:proofErr w:type="spellEnd"/>
        <w:proofErr w:type="gramEnd"/>
        <w:r w:rsidRPr="00B85796">
          <w:rPr>
            <w:rFonts w:ascii="Menlo" w:hAnsi="Menlo" w:cs="Menlo"/>
            <w:color w:val="222222"/>
            <w:sz w:val="18"/>
            <w:szCs w:val="18"/>
            <w:rPrChange w:id="942" w:author="Emil Luusua" w:date="2019-03-13T18:47:00Z">
              <w:rPr>
                <w:rFonts w:ascii="Menlo" w:hAnsi="Menlo" w:cs="Menlo"/>
                <w:color w:val="222222"/>
              </w:rPr>
            </w:rPrChange>
          </w:rPr>
          <w:t>(</w:t>
        </w:r>
        <w:r w:rsidRPr="00B85796">
          <w:rPr>
            <w:rFonts w:ascii="Menlo" w:hAnsi="Menlo" w:cs="Menlo"/>
            <w:color w:val="DB7100"/>
            <w:sz w:val="18"/>
            <w:szCs w:val="18"/>
            <w:rPrChange w:id="943" w:author="Emil Luusua" w:date="2019-03-13T18:47:00Z">
              <w:rPr>
                <w:rFonts w:ascii="Menlo" w:hAnsi="Menlo" w:cs="Menlo"/>
                <w:color w:val="DB7100"/>
              </w:rPr>
            </w:rPrChange>
          </w:rPr>
          <w:t>"Damage"</w:t>
        </w:r>
        <w:r w:rsidRPr="00B85796">
          <w:rPr>
            <w:rFonts w:ascii="Menlo" w:hAnsi="Menlo" w:cs="Menlo"/>
            <w:color w:val="222222"/>
            <w:sz w:val="18"/>
            <w:szCs w:val="18"/>
            <w:rPrChange w:id="944" w:author="Emil Luusua" w:date="2019-03-13T18:47:00Z">
              <w:rPr>
                <w:rFonts w:ascii="Menlo" w:hAnsi="Menlo" w:cs="Menlo"/>
                <w:color w:val="222222"/>
              </w:rPr>
            </w:rPrChange>
          </w:rPr>
          <w:t>, </w:t>
        </w:r>
        <w:proofErr w:type="spellStart"/>
        <w:r w:rsidRPr="00B85796">
          <w:rPr>
            <w:rFonts w:ascii="Menlo" w:hAnsi="Menlo" w:cs="Menlo"/>
            <w:color w:val="3363A4"/>
            <w:sz w:val="18"/>
            <w:szCs w:val="18"/>
            <w:rPrChange w:id="945" w:author="Emil Luusua" w:date="2019-03-13T18:47:00Z">
              <w:rPr>
                <w:rFonts w:ascii="Menlo" w:hAnsi="Menlo" w:cs="Menlo"/>
                <w:color w:val="3363A4"/>
              </w:rPr>
            </w:rPrChange>
          </w:rPr>
          <w:t>Random</w:t>
        </w:r>
        <w:r w:rsidRPr="00B85796">
          <w:rPr>
            <w:rFonts w:ascii="Menlo" w:hAnsi="Menlo" w:cs="Menlo"/>
            <w:color w:val="222222"/>
            <w:sz w:val="18"/>
            <w:szCs w:val="18"/>
            <w:rPrChange w:id="946" w:author="Emil Luusua" w:date="2019-03-13T18:47:00Z">
              <w:rPr>
                <w:rFonts w:ascii="Menlo" w:hAnsi="Menlo" w:cs="Menlo"/>
                <w:color w:val="222222"/>
              </w:rPr>
            </w:rPrChange>
          </w:rPr>
          <w:t>.Range</w:t>
        </w:r>
        <w:proofErr w:type="spellEnd"/>
        <w:r w:rsidRPr="00B85796">
          <w:rPr>
            <w:rFonts w:ascii="Menlo" w:hAnsi="Menlo" w:cs="Menlo"/>
            <w:color w:val="222222"/>
            <w:sz w:val="18"/>
            <w:szCs w:val="18"/>
            <w:rPrChange w:id="947" w:author="Emil Luusua" w:date="2019-03-13T18:47:00Z">
              <w:rPr>
                <w:rFonts w:ascii="Menlo" w:hAnsi="Menlo" w:cs="Menlo"/>
                <w:color w:val="222222"/>
              </w:rPr>
            </w:rPrChange>
          </w:rPr>
          <w:t>(</w:t>
        </w:r>
        <w:r w:rsidRPr="00B85796">
          <w:rPr>
            <w:rFonts w:ascii="Menlo" w:hAnsi="Menlo" w:cs="Menlo"/>
            <w:color w:val="DB7100"/>
            <w:sz w:val="18"/>
            <w:szCs w:val="18"/>
            <w:rPrChange w:id="948" w:author="Emil Luusua" w:date="2019-03-13T18:47:00Z">
              <w:rPr>
                <w:rFonts w:ascii="Menlo" w:hAnsi="Menlo" w:cs="Menlo"/>
                <w:color w:val="DB7100"/>
              </w:rPr>
            </w:rPrChange>
          </w:rPr>
          <w:t>1</w:t>
        </w:r>
        <w:r w:rsidRPr="00B85796">
          <w:rPr>
            <w:rFonts w:ascii="Menlo" w:hAnsi="Menlo" w:cs="Menlo"/>
            <w:color w:val="222222"/>
            <w:sz w:val="18"/>
            <w:szCs w:val="18"/>
            <w:rPrChange w:id="949" w:author="Emil Luusua" w:date="2019-03-13T18:47:00Z">
              <w:rPr>
                <w:rFonts w:ascii="Menlo" w:hAnsi="Menlo" w:cs="Menlo"/>
                <w:color w:val="222222"/>
              </w:rPr>
            </w:rPrChange>
          </w:rPr>
          <w:t>,</w:t>
        </w:r>
        <w:r w:rsidRPr="00B85796">
          <w:rPr>
            <w:rFonts w:ascii="Menlo" w:hAnsi="Menlo" w:cs="Menlo"/>
            <w:color w:val="DB7100"/>
            <w:sz w:val="18"/>
            <w:szCs w:val="18"/>
            <w:rPrChange w:id="950" w:author="Emil Luusua" w:date="2019-03-13T18:47:00Z">
              <w:rPr>
                <w:rFonts w:ascii="Menlo" w:hAnsi="Menlo" w:cs="Menlo"/>
                <w:color w:val="DB7100"/>
              </w:rPr>
            </w:rPrChange>
          </w:rPr>
          <w:t>4</w:t>
        </w:r>
        <w:r w:rsidRPr="00B85796">
          <w:rPr>
            <w:rFonts w:ascii="Menlo" w:hAnsi="Menlo" w:cs="Menlo"/>
            <w:color w:val="222222"/>
            <w:sz w:val="18"/>
            <w:szCs w:val="18"/>
            <w:rPrChange w:id="951" w:author="Emil Luusua" w:date="2019-03-13T18:47:00Z">
              <w:rPr>
                <w:rFonts w:ascii="Menlo" w:hAnsi="Menlo" w:cs="Menlo"/>
                <w:color w:val="222222"/>
              </w:rPr>
            </w:rPrChange>
          </w:rPr>
          <w:t>));</w:t>
        </w:r>
        <w:r w:rsidRPr="00B85796">
          <w:rPr>
            <w:rFonts w:ascii="Menlo" w:hAnsi="Menlo" w:cs="Menlo"/>
            <w:sz w:val="18"/>
            <w:szCs w:val="18"/>
            <w:rPrChange w:id="952" w:author="Emil Luusua" w:date="2019-03-13T18:47:00Z">
              <w:rPr>
                <w:rFonts w:ascii="Menlo" w:hAnsi="Menlo" w:cs="Menlo"/>
              </w:rPr>
            </w:rPrChange>
          </w:rPr>
          <w:br/>
        </w:r>
        <w:r w:rsidRPr="00B85796">
          <w:rPr>
            <w:rFonts w:ascii="Menlo" w:hAnsi="Menlo" w:cs="Menlo"/>
            <w:color w:val="222222"/>
            <w:sz w:val="18"/>
            <w:szCs w:val="18"/>
            <w:rPrChange w:id="953" w:author="Emil Luusua" w:date="2019-03-13T18:47:00Z">
              <w:rPr>
                <w:rFonts w:ascii="Menlo" w:hAnsi="Menlo" w:cs="Menlo"/>
                <w:color w:val="222222"/>
              </w:rPr>
            </w:rPrChange>
          </w:rPr>
          <w:t>        </w:t>
        </w:r>
        <w:r w:rsidRPr="00B85796">
          <w:rPr>
            <w:rFonts w:ascii="Menlo" w:hAnsi="Menlo" w:cs="Menlo"/>
            <w:color w:val="009695"/>
            <w:sz w:val="18"/>
            <w:szCs w:val="18"/>
            <w:rPrChange w:id="954" w:author="Emil Luusua" w:date="2019-03-13T18:47:00Z">
              <w:rPr>
                <w:rFonts w:ascii="Menlo" w:hAnsi="Menlo" w:cs="Menlo"/>
                <w:color w:val="009695"/>
              </w:rPr>
            </w:rPrChange>
          </w:rPr>
          <w:t>yield</w:t>
        </w:r>
        <w:r w:rsidRPr="00B85796">
          <w:rPr>
            <w:rFonts w:ascii="Menlo" w:hAnsi="Menlo" w:cs="Menlo"/>
            <w:color w:val="222222"/>
            <w:sz w:val="18"/>
            <w:szCs w:val="18"/>
            <w:rPrChange w:id="955" w:author="Emil Luusua" w:date="2019-03-13T18:47:00Z">
              <w:rPr>
                <w:rFonts w:ascii="Menlo" w:hAnsi="Menlo" w:cs="Menlo"/>
                <w:color w:val="222222"/>
              </w:rPr>
            </w:rPrChange>
          </w:rPr>
          <w:t> </w:t>
        </w:r>
        <w:r w:rsidRPr="00B85796">
          <w:rPr>
            <w:rFonts w:ascii="Menlo" w:hAnsi="Menlo" w:cs="Menlo"/>
            <w:color w:val="009695"/>
            <w:sz w:val="18"/>
            <w:szCs w:val="18"/>
            <w:rPrChange w:id="956" w:author="Emil Luusua" w:date="2019-03-13T18:47:00Z">
              <w:rPr>
                <w:rFonts w:ascii="Menlo" w:hAnsi="Menlo" w:cs="Menlo"/>
                <w:color w:val="009695"/>
              </w:rPr>
            </w:rPrChange>
          </w:rPr>
          <w:t>return</w:t>
        </w:r>
        <w:r w:rsidRPr="00B85796">
          <w:rPr>
            <w:rFonts w:ascii="Menlo" w:hAnsi="Menlo" w:cs="Menlo"/>
            <w:color w:val="222222"/>
            <w:sz w:val="18"/>
            <w:szCs w:val="18"/>
            <w:rPrChange w:id="957" w:author="Emil Luusua" w:date="2019-03-13T18:47:00Z">
              <w:rPr>
                <w:rFonts w:ascii="Menlo" w:hAnsi="Menlo" w:cs="Menlo"/>
                <w:color w:val="222222"/>
              </w:rPr>
            </w:rPrChange>
          </w:rPr>
          <w:t> </w:t>
        </w:r>
        <w:r w:rsidRPr="00B85796">
          <w:rPr>
            <w:rFonts w:ascii="Menlo" w:hAnsi="Menlo" w:cs="Menlo"/>
            <w:color w:val="009695"/>
            <w:sz w:val="18"/>
            <w:szCs w:val="18"/>
            <w:rPrChange w:id="958" w:author="Emil Luusua" w:date="2019-03-13T18:47:00Z">
              <w:rPr>
                <w:rFonts w:ascii="Menlo" w:hAnsi="Menlo" w:cs="Menlo"/>
                <w:color w:val="009695"/>
              </w:rPr>
            </w:rPrChange>
          </w:rPr>
          <w:t>new</w:t>
        </w:r>
        <w:r w:rsidRPr="00B85796">
          <w:rPr>
            <w:rFonts w:ascii="Menlo" w:hAnsi="Menlo" w:cs="Menlo"/>
            <w:color w:val="222222"/>
            <w:sz w:val="18"/>
            <w:szCs w:val="18"/>
            <w:rPrChange w:id="959" w:author="Emil Luusua" w:date="2019-03-13T18:47:00Z">
              <w:rPr>
                <w:rFonts w:ascii="Menlo" w:hAnsi="Menlo" w:cs="Menlo"/>
                <w:color w:val="222222"/>
              </w:rPr>
            </w:rPrChange>
          </w:rPr>
          <w:t> </w:t>
        </w:r>
        <w:r w:rsidRPr="00B85796">
          <w:rPr>
            <w:rFonts w:ascii="Menlo" w:hAnsi="Menlo" w:cs="Menlo"/>
            <w:color w:val="3363A4"/>
            <w:sz w:val="18"/>
            <w:szCs w:val="18"/>
            <w:rPrChange w:id="960" w:author="Emil Luusua" w:date="2019-03-13T18:47:00Z">
              <w:rPr>
                <w:rFonts w:ascii="Menlo" w:hAnsi="Menlo" w:cs="Menlo"/>
                <w:color w:val="3363A4"/>
              </w:rPr>
            </w:rPrChange>
          </w:rPr>
          <w:t>WaitForSeconds</w:t>
        </w:r>
        <w:r w:rsidRPr="00B85796">
          <w:rPr>
            <w:rFonts w:ascii="Menlo" w:hAnsi="Menlo" w:cs="Menlo"/>
            <w:color w:val="222222"/>
            <w:sz w:val="18"/>
            <w:szCs w:val="18"/>
            <w:rPrChange w:id="961" w:author="Emil Luusua" w:date="2019-03-13T18:47:00Z">
              <w:rPr>
                <w:rFonts w:ascii="Menlo" w:hAnsi="Menlo" w:cs="Menlo"/>
                <w:color w:val="222222"/>
              </w:rPr>
            </w:rPrChange>
          </w:rPr>
          <w:t>(anim.GetCurrentAnimatorStateInfo(</w:t>
        </w:r>
        <w:r w:rsidRPr="00B85796">
          <w:rPr>
            <w:rFonts w:ascii="Menlo" w:hAnsi="Menlo" w:cs="Menlo"/>
            <w:color w:val="DB7100"/>
            <w:sz w:val="18"/>
            <w:szCs w:val="18"/>
            <w:rPrChange w:id="962" w:author="Emil Luusua" w:date="2019-03-13T18:47:00Z">
              <w:rPr>
                <w:rFonts w:ascii="Menlo" w:hAnsi="Menlo" w:cs="Menlo"/>
                <w:color w:val="DB7100"/>
              </w:rPr>
            </w:rPrChange>
          </w:rPr>
          <w:t>0</w:t>
        </w:r>
        <w:r w:rsidRPr="00B85796">
          <w:rPr>
            <w:rFonts w:ascii="Menlo" w:hAnsi="Menlo" w:cs="Menlo"/>
            <w:color w:val="222222"/>
            <w:sz w:val="18"/>
            <w:szCs w:val="18"/>
            <w:rPrChange w:id="963" w:author="Emil Luusua" w:date="2019-03-13T18:47:00Z">
              <w:rPr>
                <w:rFonts w:ascii="Menlo" w:hAnsi="Menlo" w:cs="Menlo"/>
                <w:color w:val="222222"/>
              </w:rPr>
            </w:rPrChange>
          </w:rPr>
          <w:t>).length+anim.GetCurrentAnimatorStateInfo(</w:t>
        </w:r>
        <w:r w:rsidRPr="00B85796">
          <w:rPr>
            <w:rFonts w:ascii="Menlo" w:hAnsi="Menlo" w:cs="Menlo"/>
            <w:color w:val="DB7100"/>
            <w:sz w:val="18"/>
            <w:szCs w:val="18"/>
            <w:rPrChange w:id="964" w:author="Emil Luusua" w:date="2019-03-13T18:47:00Z">
              <w:rPr>
                <w:rFonts w:ascii="Menlo" w:hAnsi="Menlo" w:cs="Menlo"/>
                <w:color w:val="DB7100"/>
              </w:rPr>
            </w:rPrChange>
          </w:rPr>
          <w:t>0</w:t>
        </w:r>
        <w:r w:rsidRPr="00B85796">
          <w:rPr>
            <w:rFonts w:ascii="Menlo" w:hAnsi="Menlo" w:cs="Menlo"/>
            <w:color w:val="222222"/>
            <w:sz w:val="18"/>
            <w:szCs w:val="18"/>
            <w:rPrChange w:id="965" w:author="Emil Luusua" w:date="2019-03-13T18:47:00Z">
              <w:rPr>
                <w:rFonts w:ascii="Menlo" w:hAnsi="Menlo" w:cs="Menlo"/>
                <w:color w:val="222222"/>
              </w:rPr>
            </w:rPrChange>
          </w:rPr>
          <w:t>).normalizedTime - </w:t>
        </w:r>
        <w:r w:rsidRPr="00B85796">
          <w:rPr>
            <w:rFonts w:ascii="Menlo" w:hAnsi="Menlo" w:cs="Menlo"/>
            <w:color w:val="DB7100"/>
            <w:sz w:val="18"/>
            <w:szCs w:val="18"/>
            <w:rPrChange w:id="966" w:author="Emil Luusua" w:date="2019-03-13T18:47:00Z">
              <w:rPr>
                <w:rFonts w:ascii="Menlo" w:hAnsi="Menlo" w:cs="Menlo"/>
                <w:color w:val="DB7100"/>
              </w:rPr>
            </w:rPrChange>
          </w:rPr>
          <w:t>0.5f</w:t>
        </w:r>
        <w:r w:rsidRPr="00B85796">
          <w:rPr>
            <w:rFonts w:ascii="Menlo" w:hAnsi="Menlo" w:cs="Menlo"/>
            <w:color w:val="222222"/>
            <w:sz w:val="18"/>
            <w:szCs w:val="18"/>
            <w:rPrChange w:id="967" w:author="Emil Luusua" w:date="2019-03-13T18:47:00Z">
              <w:rPr>
                <w:rFonts w:ascii="Menlo" w:hAnsi="Menlo" w:cs="Menlo"/>
                <w:color w:val="222222"/>
              </w:rPr>
            </w:rPrChange>
          </w:rPr>
          <w:t>);</w:t>
        </w:r>
        <w:r w:rsidRPr="00B85796">
          <w:rPr>
            <w:rFonts w:ascii="Menlo" w:hAnsi="Menlo" w:cs="Menlo"/>
            <w:sz w:val="18"/>
            <w:szCs w:val="18"/>
            <w:rPrChange w:id="968" w:author="Emil Luusua" w:date="2019-03-13T18:47:00Z">
              <w:rPr>
                <w:rFonts w:ascii="Menlo" w:hAnsi="Menlo" w:cs="Menlo"/>
              </w:rPr>
            </w:rPrChange>
          </w:rPr>
          <w:br/>
        </w:r>
        <w:r w:rsidRPr="00B85796">
          <w:rPr>
            <w:rFonts w:ascii="Menlo" w:hAnsi="Menlo" w:cs="Menlo"/>
            <w:color w:val="222222"/>
            <w:sz w:val="18"/>
            <w:szCs w:val="18"/>
            <w:rPrChange w:id="969" w:author="Emil Luusua" w:date="2019-03-13T18:47:00Z">
              <w:rPr>
                <w:rFonts w:ascii="Menlo" w:hAnsi="Menlo" w:cs="Menlo"/>
                <w:color w:val="222222"/>
              </w:rPr>
            </w:rPrChange>
          </w:rPr>
          <w:t>        </w:t>
        </w:r>
        <w:proofErr w:type="spellStart"/>
        <w:r w:rsidRPr="00B85796">
          <w:rPr>
            <w:rFonts w:ascii="Menlo" w:hAnsi="Menlo" w:cs="Menlo"/>
            <w:color w:val="222222"/>
            <w:sz w:val="18"/>
            <w:szCs w:val="18"/>
            <w:rPrChange w:id="970" w:author="Emil Luusua" w:date="2019-03-13T18:47:00Z">
              <w:rPr>
                <w:rFonts w:ascii="Menlo" w:hAnsi="Menlo" w:cs="Menlo"/>
                <w:color w:val="222222"/>
              </w:rPr>
            </w:rPrChange>
          </w:rPr>
          <w:t>anim.SetInteger</w:t>
        </w:r>
        <w:proofErr w:type="spellEnd"/>
        <w:r w:rsidRPr="00B85796">
          <w:rPr>
            <w:rFonts w:ascii="Menlo" w:hAnsi="Menlo" w:cs="Menlo"/>
            <w:color w:val="222222"/>
            <w:sz w:val="18"/>
            <w:szCs w:val="18"/>
            <w:rPrChange w:id="971" w:author="Emil Luusua" w:date="2019-03-13T18:47:00Z">
              <w:rPr>
                <w:rFonts w:ascii="Menlo" w:hAnsi="Menlo" w:cs="Menlo"/>
                <w:color w:val="222222"/>
              </w:rPr>
            </w:rPrChange>
          </w:rPr>
          <w:t>(</w:t>
        </w:r>
        <w:r w:rsidRPr="00B85796">
          <w:rPr>
            <w:rFonts w:ascii="Menlo" w:hAnsi="Menlo" w:cs="Menlo"/>
            <w:color w:val="DB7100"/>
            <w:sz w:val="18"/>
            <w:szCs w:val="18"/>
            <w:rPrChange w:id="972" w:author="Emil Luusua" w:date="2019-03-13T18:47:00Z">
              <w:rPr>
                <w:rFonts w:ascii="Menlo" w:hAnsi="Menlo" w:cs="Menlo"/>
                <w:color w:val="DB7100"/>
              </w:rPr>
            </w:rPrChange>
          </w:rPr>
          <w:t>"Damage"</w:t>
        </w:r>
        <w:r w:rsidRPr="00B85796">
          <w:rPr>
            <w:rFonts w:ascii="Menlo" w:hAnsi="Menlo" w:cs="Menlo"/>
            <w:color w:val="222222"/>
            <w:sz w:val="18"/>
            <w:szCs w:val="18"/>
            <w:rPrChange w:id="973" w:author="Emil Luusua" w:date="2019-03-13T18:47:00Z">
              <w:rPr>
                <w:rFonts w:ascii="Menlo" w:hAnsi="Menlo" w:cs="Menlo"/>
                <w:color w:val="222222"/>
              </w:rPr>
            </w:rPrChange>
          </w:rPr>
          <w:t>, </w:t>
        </w:r>
        <w:r w:rsidRPr="00B85796">
          <w:rPr>
            <w:rFonts w:ascii="Menlo" w:hAnsi="Menlo" w:cs="Menlo"/>
            <w:color w:val="DB7100"/>
            <w:sz w:val="18"/>
            <w:szCs w:val="18"/>
            <w:rPrChange w:id="974" w:author="Emil Luusua" w:date="2019-03-13T18:47:00Z">
              <w:rPr>
                <w:rFonts w:ascii="Menlo" w:hAnsi="Menlo" w:cs="Menlo"/>
                <w:color w:val="DB7100"/>
              </w:rPr>
            </w:rPrChange>
          </w:rPr>
          <w:t>0</w:t>
        </w:r>
        <w:r w:rsidRPr="00B85796">
          <w:rPr>
            <w:rFonts w:ascii="Menlo" w:hAnsi="Menlo" w:cs="Menlo"/>
            <w:color w:val="222222"/>
            <w:sz w:val="18"/>
            <w:szCs w:val="18"/>
            <w:rPrChange w:id="975" w:author="Emil Luusua" w:date="2019-03-13T18:47:00Z">
              <w:rPr>
                <w:rFonts w:ascii="Menlo" w:hAnsi="Menlo" w:cs="Menlo"/>
                <w:color w:val="222222"/>
              </w:rPr>
            </w:rPrChange>
          </w:rPr>
          <w:t>);</w:t>
        </w:r>
        <w:r w:rsidRPr="00B85796">
          <w:rPr>
            <w:rFonts w:ascii="Menlo" w:hAnsi="Menlo" w:cs="Menlo"/>
            <w:sz w:val="18"/>
            <w:szCs w:val="18"/>
            <w:rPrChange w:id="976" w:author="Emil Luusua" w:date="2019-03-13T18:47:00Z">
              <w:rPr>
                <w:rFonts w:ascii="Menlo" w:hAnsi="Menlo" w:cs="Menlo"/>
              </w:rPr>
            </w:rPrChange>
          </w:rPr>
          <w:br/>
        </w:r>
        <w:r w:rsidRPr="00B85796">
          <w:rPr>
            <w:rFonts w:ascii="Menlo" w:hAnsi="Menlo" w:cs="Menlo"/>
            <w:color w:val="222222"/>
            <w:sz w:val="18"/>
            <w:szCs w:val="18"/>
            <w:rPrChange w:id="977" w:author="Emil Luusua" w:date="2019-03-13T18:47:00Z">
              <w:rPr>
                <w:rFonts w:ascii="Menlo" w:hAnsi="Menlo" w:cs="Menlo"/>
                <w:color w:val="222222"/>
              </w:rPr>
            </w:rPrChange>
          </w:rPr>
          <w:t>    }</w:t>
        </w:r>
        <w:r w:rsidRPr="00B85796">
          <w:rPr>
            <w:sz w:val="18"/>
            <w:szCs w:val="18"/>
            <w:rPrChange w:id="978" w:author="Emil Luusua" w:date="2019-03-13T18:47:00Z">
              <w:rPr/>
            </w:rPrChange>
          </w:rPr>
          <w:t xml:space="preserve"> </w:t>
        </w:r>
      </w:ins>
    </w:p>
    <w:p w:rsidR="00B85796" w:rsidRDefault="00B85796" w:rsidP="00620AD8">
      <w:pPr>
        <w:spacing w:after="120"/>
        <w:jc w:val="both"/>
        <w:rPr>
          <w:ins w:id="979" w:author="Emil Luusua" w:date="2019-03-13T18:46:00Z"/>
          <w:sz w:val="40"/>
          <w:szCs w:val="40"/>
        </w:rPr>
      </w:pPr>
    </w:p>
    <w:p w:rsidR="00B85796" w:rsidRPr="00620AD8" w:rsidRDefault="00B85796" w:rsidP="00620AD8">
      <w:pPr>
        <w:spacing w:after="120"/>
        <w:jc w:val="both"/>
        <w:rPr>
          <w:sz w:val="40"/>
          <w:szCs w:val="40"/>
        </w:rPr>
      </w:pPr>
    </w:p>
    <w:p w:rsidR="001731DE" w:rsidRDefault="00620AD8" w:rsidP="00620AD8">
      <w:pPr>
        <w:spacing w:after="120"/>
        <w:jc w:val="both"/>
        <w:rPr>
          <w:ins w:id="980" w:author="Emil Luusua" w:date="2019-03-13T14:25:00Z"/>
          <w:sz w:val="40"/>
          <w:szCs w:val="40"/>
        </w:rPr>
      </w:pPr>
      <w:r w:rsidRPr="00620AD8">
        <w:rPr>
          <w:sz w:val="40"/>
          <w:szCs w:val="40"/>
        </w:rPr>
        <w:lastRenderedPageBreak/>
        <w:t xml:space="preserve">The different enemy behaviors are controlled using scripts which is also responsible for moving them around the map. Scripts also control the spawning of </w:t>
      </w:r>
      <w:proofErr w:type="gramStart"/>
      <w:r w:rsidRPr="00620AD8">
        <w:rPr>
          <w:sz w:val="40"/>
          <w:szCs w:val="40"/>
        </w:rPr>
        <w:t>enemies, and</w:t>
      </w:r>
      <w:proofErr w:type="gramEnd"/>
      <w:r w:rsidRPr="00620AD8">
        <w:rPr>
          <w:sz w:val="40"/>
          <w:szCs w:val="40"/>
        </w:rPr>
        <w:t xml:space="preserve"> are easily customizable to spawn enemies in a certain range, with a specific enemy type, and with a certain frequency with some randomness.</w:t>
      </w:r>
    </w:p>
    <w:p w:rsidR="00620AD8" w:rsidRDefault="00620AD8" w:rsidP="00620AD8">
      <w:pPr>
        <w:spacing w:after="120"/>
        <w:jc w:val="both"/>
        <w:rPr>
          <w:ins w:id="981" w:author="Emil Luusua" w:date="2019-03-13T18:52:00Z"/>
          <w:sz w:val="40"/>
          <w:szCs w:val="40"/>
        </w:rPr>
      </w:pPr>
    </w:p>
    <w:p w:rsidR="00F316BD" w:rsidRPr="00620AD8" w:rsidRDefault="00F316BD" w:rsidP="00F316BD">
      <w:pPr>
        <w:pStyle w:val="Caption"/>
        <w:rPr>
          <w:sz w:val="40"/>
          <w:szCs w:val="40"/>
        </w:rPr>
        <w:pPrChange w:id="982" w:author="Emil Luusua" w:date="2019-03-13T18:52:00Z">
          <w:pPr>
            <w:spacing w:after="120"/>
            <w:jc w:val="both"/>
          </w:pPr>
        </w:pPrChange>
      </w:pPr>
      <w:ins w:id="983" w:author="Emil Luusua" w:date="2019-03-13T18:52:00Z">
        <w:r>
          <w:rPr>
            <w:sz w:val="40"/>
            <w:szCs w:val="40"/>
          </w:rPr>
          <w:t xml:space="preserve">    </w:t>
        </w:r>
        <w:r>
          <w:t xml:space="preserve">Script </w:t>
        </w:r>
        <w:r>
          <w:fldChar w:fldCharType="begin"/>
        </w:r>
        <w:r>
          <w:instrText xml:space="preserve"> SEQ Script \* ARABIC </w:instrText>
        </w:r>
      </w:ins>
      <w:r>
        <w:fldChar w:fldCharType="separate"/>
      </w:r>
      <w:ins w:id="984" w:author="Emil Luusua" w:date="2019-03-13T19:01:00Z">
        <w:r w:rsidR="00BD713F">
          <w:rPr>
            <w:noProof/>
          </w:rPr>
          <w:t>8</w:t>
        </w:r>
      </w:ins>
      <w:ins w:id="985" w:author="Emil Luusua" w:date="2019-03-13T18:52:00Z">
        <w:r>
          <w:fldChar w:fldCharType="end"/>
        </w:r>
        <w:r>
          <w:t>. Enemy spawning script.</w:t>
        </w:r>
      </w:ins>
    </w:p>
    <w:p w:rsidR="00F316BD" w:rsidRDefault="00F316BD" w:rsidP="00F316BD">
      <w:pPr>
        <w:rPr>
          <w:ins w:id="986" w:author="Emil Luusua" w:date="2019-03-13T18:51:00Z"/>
          <w:rFonts w:ascii="Menlo" w:hAnsi="Menlo" w:cs="Menlo"/>
          <w:color w:val="222222"/>
          <w:sz w:val="18"/>
          <w:szCs w:val="18"/>
        </w:rPr>
      </w:pPr>
      <w:ins w:id="987" w:author="Emil Luusua" w:date="2019-03-13T18:51:00Z">
        <w:r>
          <w:rPr>
            <w:rFonts w:ascii="Menlo" w:hAnsi="Menlo" w:cs="Menlo"/>
            <w:color w:val="3363A4"/>
            <w:sz w:val="18"/>
            <w:szCs w:val="18"/>
          </w:rPr>
          <w:t xml:space="preserve">    </w:t>
        </w:r>
        <w:proofErr w:type="spellStart"/>
        <w:r w:rsidRPr="00F316BD">
          <w:rPr>
            <w:rFonts w:ascii="Menlo" w:hAnsi="Menlo" w:cs="Menlo"/>
            <w:color w:val="3363A4"/>
            <w:sz w:val="18"/>
            <w:szCs w:val="18"/>
            <w:rPrChange w:id="988" w:author="Emil Luusua" w:date="2019-03-13T18:51:00Z">
              <w:rPr>
                <w:rFonts w:ascii="Menlo" w:hAnsi="Menlo" w:cs="Menlo"/>
                <w:color w:val="3363A4"/>
              </w:rPr>
            </w:rPrChange>
          </w:rPr>
          <w:t>IEnumerator</w:t>
        </w:r>
        <w:proofErr w:type="spellEnd"/>
        <w:r w:rsidRPr="00F316BD">
          <w:rPr>
            <w:rFonts w:ascii="Menlo" w:hAnsi="Menlo" w:cs="Menlo"/>
            <w:color w:val="222222"/>
            <w:sz w:val="18"/>
            <w:szCs w:val="18"/>
            <w:rPrChange w:id="989" w:author="Emil Luusua" w:date="2019-03-13T18:51:00Z">
              <w:rPr>
                <w:rFonts w:ascii="Menlo" w:hAnsi="Menlo" w:cs="Menlo"/>
                <w:color w:val="222222"/>
              </w:rPr>
            </w:rPrChange>
          </w:rPr>
          <w:t> </w:t>
        </w:r>
        <w:proofErr w:type="spellStart"/>
        <w:r w:rsidRPr="00F316BD">
          <w:rPr>
            <w:rFonts w:ascii="Menlo" w:hAnsi="Menlo" w:cs="Menlo"/>
            <w:color w:val="222222"/>
            <w:sz w:val="18"/>
            <w:szCs w:val="18"/>
            <w:rPrChange w:id="990" w:author="Emil Luusua" w:date="2019-03-13T18:51:00Z">
              <w:rPr>
                <w:rFonts w:ascii="Menlo" w:hAnsi="Menlo" w:cs="Menlo"/>
                <w:color w:val="222222"/>
              </w:rPr>
            </w:rPrChange>
          </w:rPr>
          <w:t>SpawnGroupOfMonsters</w:t>
        </w:r>
        <w:proofErr w:type="spellEnd"/>
        <w:r w:rsidRPr="00F316BD">
          <w:rPr>
            <w:rFonts w:ascii="Menlo" w:hAnsi="Menlo" w:cs="Menlo"/>
            <w:color w:val="222222"/>
            <w:sz w:val="18"/>
            <w:szCs w:val="18"/>
            <w:rPrChange w:id="991" w:author="Emil Luusua" w:date="2019-03-13T18:51:00Z">
              <w:rPr>
                <w:rFonts w:ascii="Menlo" w:hAnsi="Menlo" w:cs="Menlo"/>
                <w:color w:val="222222"/>
              </w:rPr>
            </w:rPrChange>
          </w:rPr>
          <w:t>()</w:t>
        </w:r>
        <w:r w:rsidRPr="00F316BD">
          <w:rPr>
            <w:rFonts w:ascii="Menlo" w:hAnsi="Menlo" w:cs="Menlo"/>
            <w:sz w:val="18"/>
            <w:szCs w:val="18"/>
            <w:rPrChange w:id="992" w:author="Emil Luusua" w:date="2019-03-13T18:51:00Z">
              <w:rPr>
                <w:rFonts w:ascii="Menlo" w:hAnsi="Menlo" w:cs="Menlo"/>
              </w:rPr>
            </w:rPrChange>
          </w:rPr>
          <w:br/>
        </w:r>
        <w:r w:rsidRPr="00F316BD">
          <w:rPr>
            <w:rFonts w:ascii="Menlo" w:hAnsi="Menlo" w:cs="Menlo"/>
            <w:color w:val="222222"/>
            <w:sz w:val="18"/>
            <w:szCs w:val="18"/>
            <w:rPrChange w:id="993" w:author="Emil Luusua" w:date="2019-03-13T18:51:00Z">
              <w:rPr>
                <w:rFonts w:ascii="Menlo" w:hAnsi="Menlo" w:cs="Menlo"/>
                <w:color w:val="222222"/>
              </w:rPr>
            </w:rPrChange>
          </w:rPr>
          <w:t>    {</w:t>
        </w:r>
        <w:r w:rsidRPr="00F316BD">
          <w:rPr>
            <w:rFonts w:ascii="Menlo" w:hAnsi="Menlo" w:cs="Menlo"/>
            <w:sz w:val="18"/>
            <w:szCs w:val="18"/>
            <w:rPrChange w:id="994" w:author="Emil Luusua" w:date="2019-03-13T18:51:00Z">
              <w:rPr>
                <w:rFonts w:ascii="Menlo" w:hAnsi="Menlo" w:cs="Menlo"/>
              </w:rPr>
            </w:rPrChange>
          </w:rPr>
          <w:br/>
        </w:r>
        <w:r w:rsidRPr="00F316BD">
          <w:rPr>
            <w:rFonts w:ascii="Menlo" w:hAnsi="Menlo" w:cs="Menlo"/>
            <w:color w:val="222222"/>
            <w:sz w:val="18"/>
            <w:szCs w:val="18"/>
            <w:rPrChange w:id="995" w:author="Emil Luusua" w:date="2019-03-13T18:51:00Z">
              <w:rPr>
                <w:rFonts w:ascii="Menlo" w:hAnsi="Menlo" w:cs="Menlo"/>
                <w:color w:val="222222"/>
              </w:rPr>
            </w:rPrChange>
          </w:rPr>
          <w:t>        </w:t>
        </w:r>
        <w:r w:rsidRPr="00F316BD">
          <w:rPr>
            <w:rFonts w:ascii="Menlo" w:hAnsi="Menlo" w:cs="Menlo"/>
            <w:color w:val="009695"/>
            <w:sz w:val="18"/>
            <w:szCs w:val="18"/>
            <w:rPrChange w:id="996" w:author="Emil Luusua" w:date="2019-03-13T18:51:00Z">
              <w:rPr>
                <w:rFonts w:ascii="Menlo" w:hAnsi="Menlo" w:cs="Menlo"/>
                <w:color w:val="009695"/>
              </w:rPr>
            </w:rPrChange>
          </w:rPr>
          <w:t>for</w:t>
        </w:r>
        <w:r w:rsidRPr="00F316BD">
          <w:rPr>
            <w:rFonts w:ascii="Menlo" w:hAnsi="Menlo" w:cs="Menlo"/>
            <w:color w:val="222222"/>
            <w:sz w:val="18"/>
            <w:szCs w:val="18"/>
            <w:rPrChange w:id="997" w:author="Emil Luusua" w:date="2019-03-13T18:51:00Z">
              <w:rPr>
                <w:rFonts w:ascii="Menlo" w:hAnsi="Menlo" w:cs="Menlo"/>
                <w:color w:val="222222"/>
              </w:rPr>
            </w:rPrChange>
          </w:rPr>
          <w:t> (</w:t>
        </w:r>
        <w:proofErr w:type="spellStart"/>
        <w:r w:rsidRPr="00F316BD">
          <w:rPr>
            <w:rFonts w:ascii="Menlo" w:hAnsi="Menlo" w:cs="Menlo"/>
            <w:color w:val="009695"/>
            <w:sz w:val="18"/>
            <w:szCs w:val="18"/>
            <w:rPrChange w:id="998" w:author="Emil Luusua" w:date="2019-03-13T18:51:00Z">
              <w:rPr>
                <w:rFonts w:ascii="Menlo" w:hAnsi="Menlo" w:cs="Menlo"/>
                <w:color w:val="009695"/>
              </w:rPr>
            </w:rPrChange>
          </w:rPr>
          <w:t>int</w:t>
        </w:r>
        <w:proofErr w:type="spellEnd"/>
        <w:r w:rsidRPr="00F316BD">
          <w:rPr>
            <w:rFonts w:ascii="Menlo" w:hAnsi="Menlo" w:cs="Menlo"/>
            <w:color w:val="222222"/>
            <w:sz w:val="18"/>
            <w:szCs w:val="18"/>
            <w:rPrChange w:id="999" w:author="Emil Luusua" w:date="2019-03-13T18:51:00Z">
              <w:rPr>
                <w:rFonts w:ascii="Menlo" w:hAnsi="Menlo" w:cs="Menlo"/>
                <w:color w:val="222222"/>
              </w:rPr>
            </w:rPrChange>
          </w:rPr>
          <w:t> </w:t>
        </w:r>
        <w:proofErr w:type="spellStart"/>
        <w:r w:rsidRPr="00F316BD">
          <w:rPr>
            <w:rFonts w:ascii="Menlo" w:hAnsi="Menlo" w:cs="Menlo"/>
            <w:color w:val="222222"/>
            <w:sz w:val="18"/>
            <w:szCs w:val="18"/>
            <w:rPrChange w:id="1000" w:author="Emil Luusua" w:date="2019-03-13T18:51:00Z">
              <w:rPr>
                <w:rFonts w:ascii="Menlo" w:hAnsi="Menlo" w:cs="Menlo"/>
                <w:color w:val="222222"/>
              </w:rPr>
            </w:rPrChange>
          </w:rPr>
          <w:t>i</w:t>
        </w:r>
        <w:proofErr w:type="spellEnd"/>
        <w:r w:rsidRPr="00F316BD">
          <w:rPr>
            <w:rFonts w:ascii="Menlo" w:hAnsi="Menlo" w:cs="Menlo"/>
            <w:color w:val="222222"/>
            <w:sz w:val="18"/>
            <w:szCs w:val="18"/>
            <w:rPrChange w:id="1001" w:author="Emil Luusua" w:date="2019-03-13T18:51:00Z">
              <w:rPr>
                <w:rFonts w:ascii="Menlo" w:hAnsi="Menlo" w:cs="Menlo"/>
                <w:color w:val="222222"/>
              </w:rPr>
            </w:rPrChange>
          </w:rPr>
          <w:t> = </w:t>
        </w:r>
        <w:r w:rsidRPr="00F316BD">
          <w:rPr>
            <w:rFonts w:ascii="Menlo" w:hAnsi="Menlo" w:cs="Menlo"/>
            <w:color w:val="DB7100"/>
            <w:sz w:val="18"/>
            <w:szCs w:val="18"/>
            <w:rPrChange w:id="1002" w:author="Emil Luusua" w:date="2019-03-13T18:51:00Z">
              <w:rPr>
                <w:rFonts w:ascii="Menlo" w:hAnsi="Menlo" w:cs="Menlo"/>
                <w:color w:val="DB7100"/>
              </w:rPr>
            </w:rPrChange>
          </w:rPr>
          <w:t>0</w:t>
        </w:r>
        <w:r w:rsidRPr="00F316BD">
          <w:rPr>
            <w:rFonts w:ascii="Menlo" w:hAnsi="Menlo" w:cs="Menlo"/>
            <w:color w:val="222222"/>
            <w:sz w:val="18"/>
            <w:szCs w:val="18"/>
            <w:rPrChange w:id="1003" w:author="Emil Luusua" w:date="2019-03-13T18:51:00Z">
              <w:rPr>
                <w:rFonts w:ascii="Menlo" w:hAnsi="Menlo" w:cs="Menlo"/>
                <w:color w:val="222222"/>
              </w:rPr>
            </w:rPrChange>
          </w:rPr>
          <w:t>; </w:t>
        </w:r>
        <w:proofErr w:type="spellStart"/>
        <w:r w:rsidRPr="00F316BD">
          <w:rPr>
            <w:rFonts w:ascii="Menlo" w:hAnsi="Menlo" w:cs="Menlo"/>
            <w:color w:val="222222"/>
            <w:sz w:val="18"/>
            <w:szCs w:val="18"/>
            <w:rPrChange w:id="1004" w:author="Emil Luusua" w:date="2019-03-13T18:51:00Z">
              <w:rPr>
                <w:rFonts w:ascii="Menlo" w:hAnsi="Menlo" w:cs="Menlo"/>
                <w:color w:val="222222"/>
              </w:rPr>
            </w:rPrChange>
          </w:rPr>
          <w:t>i</w:t>
        </w:r>
        <w:proofErr w:type="spellEnd"/>
        <w:r w:rsidRPr="00F316BD">
          <w:rPr>
            <w:rFonts w:ascii="Menlo" w:hAnsi="Menlo" w:cs="Menlo"/>
            <w:color w:val="222222"/>
            <w:sz w:val="18"/>
            <w:szCs w:val="18"/>
            <w:rPrChange w:id="1005" w:author="Emil Luusua" w:date="2019-03-13T18:51:00Z">
              <w:rPr>
                <w:rFonts w:ascii="Menlo" w:hAnsi="Menlo" w:cs="Menlo"/>
                <w:color w:val="222222"/>
              </w:rPr>
            </w:rPrChange>
          </w:rPr>
          <w:t> &lt; </w:t>
        </w:r>
        <w:proofErr w:type="spellStart"/>
        <w:r w:rsidRPr="00F316BD">
          <w:rPr>
            <w:rFonts w:ascii="Menlo" w:hAnsi="Menlo" w:cs="Menlo"/>
            <w:color w:val="222222"/>
            <w:sz w:val="18"/>
            <w:szCs w:val="18"/>
            <w:rPrChange w:id="1006" w:author="Emil Luusua" w:date="2019-03-13T18:51:00Z">
              <w:rPr>
                <w:rFonts w:ascii="Menlo" w:hAnsi="Menlo" w:cs="Menlo"/>
                <w:color w:val="222222"/>
              </w:rPr>
            </w:rPrChange>
          </w:rPr>
          <w:t>monsterCount</w:t>
        </w:r>
        <w:proofErr w:type="spellEnd"/>
        <w:r w:rsidRPr="00F316BD">
          <w:rPr>
            <w:rFonts w:ascii="Menlo" w:hAnsi="Menlo" w:cs="Menlo"/>
            <w:color w:val="222222"/>
            <w:sz w:val="18"/>
            <w:szCs w:val="18"/>
            <w:rPrChange w:id="1007" w:author="Emil Luusua" w:date="2019-03-13T18:51:00Z">
              <w:rPr>
                <w:rFonts w:ascii="Menlo" w:hAnsi="Menlo" w:cs="Menlo"/>
                <w:color w:val="222222"/>
              </w:rPr>
            </w:rPrChange>
          </w:rPr>
          <w:t>; </w:t>
        </w:r>
        <w:proofErr w:type="spellStart"/>
        <w:r w:rsidRPr="00F316BD">
          <w:rPr>
            <w:rFonts w:ascii="Menlo" w:hAnsi="Menlo" w:cs="Menlo"/>
            <w:color w:val="222222"/>
            <w:sz w:val="18"/>
            <w:szCs w:val="18"/>
            <w:rPrChange w:id="1008" w:author="Emil Luusua" w:date="2019-03-13T18:51:00Z">
              <w:rPr>
                <w:rFonts w:ascii="Menlo" w:hAnsi="Menlo" w:cs="Menlo"/>
                <w:color w:val="222222"/>
              </w:rPr>
            </w:rPrChange>
          </w:rPr>
          <w:t>i</w:t>
        </w:r>
        <w:proofErr w:type="spellEnd"/>
        <w:r w:rsidRPr="00F316BD">
          <w:rPr>
            <w:rFonts w:ascii="Menlo" w:hAnsi="Menlo" w:cs="Menlo"/>
            <w:color w:val="222222"/>
            <w:sz w:val="18"/>
            <w:szCs w:val="18"/>
            <w:rPrChange w:id="1009" w:author="Emil Luusua" w:date="2019-03-13T18:51:00Z">
              <w:rPr>
                <w:rFonts w:ascii="Menlo" w:hAnsi="Menlo" w:cs="Menlo"/>
                <w:color w:val="222222"/>
              </w:rPr>
            </w:rPrChange>
          </w:rPr>
          <w:t>++)</w:t>
        </w:r>
        <w:r w:rsidRPr="00F316BD">
          <w:rPr>
            <w:rFonts w:ascii="Menlo" w:hAnsi="Menlo" w:cs="Menlo"/>
            <w:sz w:val="18"/>
            <w:szCs w:val="18"/>
            <w:rPrChange w:id="1010" w:author="Emil Luusua" w:date="2019-03-13T18:51:00Z">
              <w:rPr>
                <w:rFonts w:ascii="Menlo" w:hAnsi="Menlo" w:cs="Menlo"/>
              </w:rPr>
            </w:rPrChange>
          </w:rPr>
          <w:br/>
        </w:r>
        <w:r w:rsidRPr="00F316BD">
          <w:rPr>
            <w:rFonts w:ascii="Menlo" w:hAnsi="Menlo" w:cs="Menlo"/>
            <w:color w:val="222222"/>
            <w:sz w:val="18"/>
            <w:szCs w:val="18"/>
            <w:rPrChange w:id="1011" w:author="Emil Luusua" w:date="2019-03-13T18:51:00Z">
              <w:rPr>
                <w:rFonts w:ascii="Menlo" w:hAnsi="Menlo" w:cs="Menlo"/>
                <w:color w:val="222222"/>
              </w:rPr>
            </w:rPrChange>
          </w:rPr>
          <w:t>        {</w:t>
        </w:r>
        <w:r w:rsidRPr="00F316BD">
          <w:rPr>
            <w:rFonts w:ascii="Menlo" w:hAnsi="Menlo" w:cs="Menlo"/>
            <w:sz w:val="18"/>
            <w:szCs w:val="18"/>
            <w:rPrChange w:id="1012" w:author="Emil Luusua" w:date="2019-03-13T18:51:00Z">
              <w:rPr>
                <w:rFonts w:ascii="Menlo" w:hAnsi="Menlo" w:cs="Menlo"/>
              </w:rPr>
            </w:rPrChange>
          </w:rPr>
          <w:br/>
        </w:r>
        <w:r w:rsidRPr="00F316BD">
          <w:rPr>
            <w:rFonts w:ascii="Menlo" w:hAnsi="Menlo" w:cs="Menlo"/>
            <w:color w:val="222222"/>
            <w:sz w:val="18"/>
            <w:szCs w:val="18"/>
            <w:rPrChange w:id="1013" w:author="Emil Luusua" w:date="2019-03-13T18:51:00Z">
              <w:rPr>
                <w:rFonts w:ascii="Menlo" w:hAnsi="Menlo" w:cs="Menlo"/>
                <w:color w:val="222222"/>
              </w:rPr>
            </w:rPrChange>
          </w:rPr>
          <w:t>            </w:t>
        </w:r>
        <w:proofErr w:type="spellStart"/>
        <w:r w:rsidRPr="00F316BD">
          <w:rPr>
            <w:rFonts w:ascii="Menlo" w:hAnsi="Menlo" w:cs="Menlo"/>
            <w:color w:val="3363A4"/>
            <w:sz w:val="18"/>
            <w:szCs w:val="18"/>
            <w:rPrChange w:id="1014" w:author="Emil Luusua" w:date="2019-03-13T18:51:00Z">
              <w:rPr>
                <w:rFonts w:ascii="Menlo" w:hAnsi="Menlo" w:cs="Menlo"/>
                <w:color w:val="3363A4"/>
              </w:rPr>
            </w:rPrChange>
          </w:rPr>
          <w:t>GameObject</w:t>
        </w:r>
        <w:proofErr w:type="spellEnd"/>
        <w:r w:rsidRPr="00F316BD">
          <w:rPr>
            <w:rFonts w:ascii="Menlo" w:hAnsi="Menlo" w:cs="Menlo"/>
            <w:color w:val="222222"/>
            <w:sz w:val="18"/>
            <w:szCs w:val="18"/>
            <w:rPrChange w:id="1015" w:author="Emil Luusua" w:date="2019-03-13T18:51:00Z">
              <w:rPr>
                <w:rFonts w:ascii="Menlo" w:hAnsi="Menlo" w:cs="Menlo"/>
                <w:color w:val="222222"/>
              </w:rPr>
            </w:rPrChange>
          </w:rPr>
          <w:t> spawn = Instantiate(monster);</w:t>
        </w:r>
        <w:r w:rsidRPr="00F316BD">
          <w:rPr>
            <w:rFonts w:ascii="Menlo" w:hAnsi="Menlo" w:cs="Menlo"/>
            <w:sz w:val="18"/>
            <w:szCs w:val="18"/>
            <w:rPrChange w:id="1016" w:author="Emil Luusua" w:date="2019-03-13T18:51:00Z">
              <w:rPr>
                <w:rFonts w:ascii="Menlo" w:hAnsi="Menlo" w:cs="Menlo"/>
              </w:rPr>
            </w:rPrChange>
          </w:rPr>
          <w:br/>
        </w:r>
        <w:r w:rsidRPr="00F316BD">
          <w:rPr>
            <w:rFonts w:ascii="Menlo" w:hAnsi="Menlo" w:cs="Menlo"/>
            <w:color w:val="222222"/>
            <w:sz w:val="18"/>
            <w:szCs w:val="18"/>
            <w:rPrChange w:id="1017" w:author="Emil Luusua" w:date="2019-03-13T18:51:00Z">
              <w:rPr>
                <w:rFonts w:ascii="Menlo" w:hAnsi="Menlo" w:cs="Menlo"/>
                <w:color w:val="222222"/>
              </w:rPr>
            </w:rPrChange>
          </w:rPr>
          <w:t>            </w:t>
        </w:r>
        <w:proofErr w:type="spellStart"/>
        <w:r w:rsidRPr="00F316BD">
          <w:rPr>
            <w:rFonts w:ascii="Menlo" w:hAnsi="Menlo" w:cs="Menlo"/>
            <w:color w:val="222222"/>
            <w:sz w:val="18"/>
            <w:szCs w:val="18"/>
            <w:rPrChange w:id="1018" w:author="Emil Luusua" w:date="2019-03-13T18:51:00Z">
              <w:rPr>
                <w:rFonts w:ascii="Menlo" w:hAnsi="Menlo" w:cs="Menlo"/>
                <w:color w:val="222222"/>
              </w:rPr>
            </w:rPrChange>
          </w:rPr>
          <w:t>spawn.transform.position</w:t>
        </w:r>
        <w:proofErr w:type="spellEnd"/>
        <w:r w:rsidRPr="00F316BD">
          <w:rPr>
            <w:rFonts w:ascii="Menlo" w:hAnsi="Menlo" w:cs="Menlo"/>
            <w:color w:val="222222"/>
            <w:sz w:val="18"/>
            <w:szCs w:val="18"/>
            <w:rPrChange w:id="1019" w:author="Emil Luusua" w:date="2019-03-13T18:51:00Z">
              <w:rPr>
                <w:rFonts w:ascii="Menlo" w:hAnsi="Menlo" w:cs="Menlo"/>
                <w:color w:val="222222"/>
              </w:rPr>
            </w:rPrChange>
          </w:rPr>
          <w:t> = </w:t>
        </w:r>
        <w:proofErr w:type="spellStart"/>
        <w:r w:rsidRPr="00F316BD">
          <w:rPr>
            <w:rFonts w:ascii="Menlo" w:hAnsi="Menlo" w:cs="Menlo"/>
            <w:color w:val="222222"/>
            <w:sz w:val="18"/>
            <w:szCs w:val="18"/>
            <w:rPrChange w:id="1020" w:author="Emil Luusua" w:date="2019-03-13T18:51:00Z">
              <w:rPr>
                <w:rFonts w:ascii="Menlo" w:hAnsi="Menlo" w:cs="Menlo"/>
                <w:color w:val="222222"/>
              </w:rPr>
            </w:rPrChange>
          </w:rPr>
          <w:t>transform.position</w:t>
        </w:r>
        <w:proofErr w:type="spellEnd"/>
        <w:r w:rsidRPr="00F316BD">
          <w:rPr>
            <w:rFonts w:ascii="Menlo" w:hAnsi="Menlo" w:cs="Menlo"/>
            <w:color w:val="222222"/>
            <w:sz w:val="18"/>
            <w:szCs w:val="18"/>
            <w:rPrChange w:id="1021" w:author="Emil Luusua" w:date="2019-03-13T18:51:00Z">
              <w:rPr>
                <w:rFonts w:ascii="Menlo" w:hAnsi="Menlo" w:cs="Menlo"/>
                <w:color w:val="222222"/>
              </w:rPr>
            </w:rPrChange>
          </w:rPr>
          <w:t>;</w:t>
        </w:r>
        <w:r w:rsidRPr="00F316BD">
          <w:rPr>
            <w:rFonts w:ascii="Menlo" w:hAnsi="Menlo" w:cs="Menlo"/>
            <w:sz w:val="18"/>
            <w:szCs w:val="18"/>
            <w:rPrChange w:id="1022" w:author="Emil Luusua" w:date="2019-03-13T18:51:00Z">
              <w:rPr>
                <w:rFonts w:ascii="Menlo" w:hAnsi="Menlo" w:cs="Menlo"/>
              </w:rPr>
            </w:rPrChange>
          </w:rPr>
          <w:br/>
        </w:r>
        <w:r w:rsidRPr="00F316BD">
          <w:rPr>
            <w:rFonts w:ascii="Menlo" w:hAnsi="Menlo" w:cs="Menlo"/>
            <w:color w:val="222222"/>
            <w:sz w:val="18"/>
            <w:szCs w:val="18"/>
            <w:rPrChange w:id="1023" w:author="Emil Luusua" w:date="2019-03-13T18:51:00Z">
              <w:rPr>
                <w:rFonts w:ascii="Menlo" w:hAnsi="Menlo" w:cs="Menlo"/>
                <w:color w:val="222222"/>
              </w:rPr>
            </w:rPrChange>
          </w:rPr>
          <w:t>            </w:t>
        </w:r>
        <w:proofErr w:type="spellStart"/>
        <w:r w:rsidRPr="00F316BD">
          <w:rPr>
            <w:rFonts w:ascii="Menlo" w:hAnsi="Menlo" w:cs="Menlo"/>
            <w:color w:val="222222"/>
            <w:sz w:val="18"/>
            <w:szCs w:val="18"/>
            <w:rPrChange w:id="1024" w:author="Emil Luusua" w:date="2019-03-13T18:51:00Z">
              <w:rPr>
                <w:rFonts w:ascii="Menlo" w:hAnsi="Menlo" w:cs="Menlo"/>
                <w:color w:val="222222"/>
              </w:rPr>
            </w:rPrChange>
          </w:rPr>
          <w:t>spawn.transform.position</w:t>
        </w:r>
        <w:proofErr w:type="spellEnd"/>
        <w:r w:rsidRPr="00F316BD">
          <w:rPr>
            <w:rFonts w:ascii="Menlo" w:hAnsi="Menlo" w:cs="Menlo"/>
            <w:color w:val="222222"/>
            <w:sz w:val="18"/>
            <w:szCs w:val="18"/>
            <w:rPrChange w:id="1025" w:author="Emil Luusua" w:date="2019-03-13T18:51:00Z">
              <w:rPr>
                <w:rFonts w:ascii="Menlo" w:hAnsi="Menlo" w:cs="Menlo"/>
                <w:color w:val="222222"/>
              </w:rPr>
            </w:rPrChange>
          </w:rPr>
          <w:t> = </w:t>
        </w:r>
        <w:r w:rsidRPr="00F316BD">
          <w:rPr>
            <w:rFonts w:ascii="Menlo" w:hAnsi="Menlo" w:cs="Menlo"/>
            <w:color w:val="009695"/>
            <w:sz w:val="18"/>
            <w:szCs w:val="18"/>
            <w:rPrChange w:id="1026" w:author="Emil Luusua" w:date="2019-03-13T18:51:00Z">
              <w:rPr>
                <w:rFonts w:ascii="Menlo" w:hAnsi="Menlo" w:cs="Menlo"/>
                <w:color w:val="009695"/>
              </w:rPr>
            </w:rPrChange>
          </w:rPr>
          <w:t>new</w:t>
        </w:r>
        <w:r w:rsidRPr="00F316BD">
          <w:rPr>
            <w:rFonts w:ascii="Menlo" w:hAnsi="Menlo" w:cs="Menlo"/>
            <w:color w:val="222222"/>
            <w:sz w:val="18"/>
            <w:szCs w:val="18"/>
            <w:rPrChange w:id="1027" w:author="Emil Luusua" w:date="2019-03-13T18:51:00Z">
              <w:rPr>
                <w:rFonts w:ascii="Menlo" w:hAnsi="Menlo" w:cs="Menlo"/>
                <w:color w:val="222222"/>
              </w:rPr>
            </w:rPrChange>
          </w:rPr>
          <w:t> </w:t>
        </w:r>
        <w:r w:rsidRPr="00F316BD">
          <w:rPr>
            <w:rFonts w:ascii="Menlo" w:hAnsi="Menlo" w:cs="Menlo"/>
            <w:color w:val="3363A4"/>
            <w:sz w:val="18"/>
            <w:szCs w:val="18"/>
            <w:rPrChange w:id="1028" w:author="Emil Luusua" w:date="2019-03-13T18:51:00Z">
              <w:rPr>
                <w:rFonts w:ascii="Menlo" w:hAnsi="Menlo" w:cs="Menlo"/>
                <w:color w:val="3363A4"/>
              </w:rPr>
            </w:rPrChange>
          </w:rPr>
          <w:t>Vector3</w:t>
        </w:r>
        <w:r w:rsidRPr="00F316BD">
          <w:rPr>
            <w:rFonts w:ascii="Menlo" w:hAnsi="Menlo" w:cs="Menlo"/>
            <w:color w:val="222222"/>
            <w:sz w:val="18"/>
            <w:szCs w:val="18"/>
            <w:rPrChange w:id="1029" w:author="Emil Luusua" w:date="2019-03-13T18:51:00Z">
              <w:rPr>
                <w:rFonts w:ascii="Menlo" w:hAnsi="Menlo" w:cs="Menlo"/>
                <w:color w:val="222222"/>
              </w:rPr>
            </w:rPrChange>
          </w:rPr>
          <w:t>(</w:t>
        </w:r>
        <w:r w:rsidRPr="00F316BD">
          <w:rPr>
            <w:rFonts w:ascii="Menlo" w:hAnsi="Menlo" w:cs="Menlo"/>
            <w:sz w:val="18"/>
            <w:szCs w:val="18"/>
            <w:rPrChange w:id="1030" w:author="Emil Luusua" w:date="2019-03-13T18:51:00Z">
              <w:rPr>
                <w:rFonts w:ascii="Menlo" w:hAnsi="Menlo" w:cs="Menlo"/>
              </w:rPr>
            </w:rPrChange>
          </w:rPr>
          <w:br/>
        </w:r>
        <w:r w:rsidRPr="00F316BD">
          <w:rPr>
            <w:rFonts w:ascii="Menlo" w:hAnsi="Menlo" w:cs="Menlo"/>
            <w:color w:val="222222"/>
            <w:sz w:val="18"/>
            <w:szCs w:val="18"/>
            <w:rPrChange w:id="1031" w:author="Emil Luusua" w:date="2019-03-13T18:51:00Z">
              <w:rPr>
                <w:rFonts w:ascii="Menlo" w:hAnsi="Menlo" w:cs="Menlo"/>
                <w:color w:val="222222"/>
              </w:rPr>
            </w:rPrChange>
          </w:rPr>
          <w:t>                                            spawn.transform.position.x + </w:t>
        </w:r>
        <w:r w:rsidRPr="00F316BD">
          <w:rPr>
            <w:rFonts w:ascii="Menlo" w:hAnsi="Menlo" w:cs="Menlo"/>
            <w:color w:val="3363A4"/>
            <w:sz w:val="18"/>
            <w:szCs w:val="18"/>
            <w:rPrChange w:id="1032" w:author="Emil Luusua" w:date="2019-03-13T18:51:00Z">
              <w:rPr>
                <w:rFonts w:ascii="Menlo" w:hAnsi="Menlo" w:cs="Menlo"/>
                <w:color w:val="3363A4"/>
              </w:rPr>
            </w:rPrChange>
          </w:rPr>
          <w:t>Random</w:t>
        </w:r>
        <w:r w:rsidRPr="00F316BD">
          <w:rPr>
            <w:rFonts w:ascii="Menlo" w:hAnsi="Menlo" w:cs="Menlo"/>
            <w:color w:val="222222"/>
            <w:sz w:val="18"/>
            <w:szCs w:val="18"/>
            <w:rPrChange w:id="1033" w:author="Emil Luusua" w:date="2019-03-13T18:51:00Z">
              <w:rPr>
                <w:rFonts w:ascii="Menlo" w:hAnsi="Menlo" w:cs="Menlo"/>
                <w:color w:val="222222"/>
              </w:rPr>
            </w:rPrChange>
          </w:rPr>
          <w:t>.Range(-</w:t>
        </w:r>
        <w:r w:rsidRPr="00F316BD">
          <w:rPr>
            <w:rFonts w:ascii="Menlo" w:hAnsi="Menlo" w:cs="Menlo"/>
            <w:color w:val="DB7100"/>
            <w:sz w:val="18"/>
            <w:szCs w:val="18"/>
            <w:rPrChange w:id="1034" w:author="Emil Luusua" w:date="2019-03-13T18:51:00Z">
              <w:rPr>
                <w:rFonts w:ascii="Menlo" w:hAnsi="Menlo" w:cs="Menlo"/>
                <w:color w:val="DB7100"/>
              </w:rPr>
            </w:rPrChange>
          </w:rPr>
          <w:t>6f</w:t>
        </w:r>
        <w:r w:rsidRPr="00F316BD">
          <w:rPr>
            <w:rFonts w:ascii="Menlo" w:hAnsi="Menlo" w:cs="Menlo"/>
            <w:color w:val="222222"/>
            <w:sz w:val="18"/>
            <w:szCs w:val="18"/>
            <w:rPrChange w:id="1035" w:author="Emil Luusua" w:date="2019-03-13T18:51:00Z">
              <w:rPr>
                <w:rFonts w:ascii="Menlo" w:hAnsi="Menlo" w:cs="Menlo"/>
                <w:color w:val="222222"/>
              </w:rPr>
            </w:rPrChange>
          </w:rPr>
          <w:t>, </w:t>
        </w:r>
        <w:r w:rsidRPr="00F316BD">
          <w:rPr>
            <w:rFonts w:ascii="Menlo" w:hAnsi="Menlo" w:cs="Menlo"/>
            <w:color w:val="DB7100"/>
            <w:sz w:val="18"/>
            <w:szCs w:val="18"/>
            <w:rPrChange w:id="1036" w:author="Emil Luusua" w:date="2019-03-13T18:51:00Z">
              <w:rPr>
                <w:rFonts w:ascii="Menlo" w:hAnsi="Menlo" w:cs="Menlo"/>
                <w:color w:val="DB7100"/>
              </w:rPr>
            </w:rPrChange>
          </w:rPr>
          <w:t>6f</w:t>
        </w:r>
        <w:r w:rsidRPr="00F316BD">
          <w:rPr>
            <w:rFonts w:ascii="Menlo" w:hAnsi="Menlo" w:cs="Menlo"/>
            <w:color w:val="222222"/>
            <w:sz w:val="18"/>
            <w:szCs w:val="18"/>
            <w:rPrChange w:id="1037" w:author="Emil Luusua" w:date="2019-03-13T18:51:00Z">
              <w:rPr>
                <w:rFonts w:ascii="Menlo" w:hAnsi="Menlo" w:cs="Menlo"/>
                <w:color w:val="222222"/>
              </w:rPr>
            </w:rPrChange>
          </w:rPr>
          <w:t>),</w:t>
        </w:r>
        <w:r w:rsidRPr="00F316BD">
          <w:rPr>
            <w:rFonts w:ascii="Menlo" w:hAnsi="Menlo" w:cs="Menlo"/>
            <w:sz w:val="18"/>
            <w:szCs w:val="18"/>
            <w:rPrChange w:id="1038" w:author="Emil Luusua" w:date="2019-03-13T18:51:00Z">
              <w:rPr>
                <w:rFonts w:ascii="Menlo" w:hAnsi="Menlo" w:cs="Menlo"/>
              </w:rPr>
            </w:rPrChange>
          </w:rPr>
          <w:br/>
        </w:r>
        <w:r w:rsidRPr="00F316BD">
          <w:rPr>
            <w:rFonts w:ascii="Menlo" w:hAnsi="Menlo" w:cs="Menlo"/>
            <w:color w:val="222222"/>
            <w:sz w:val="18"/>
            <w:szCs w:val="18"/>
            <w:rPrChange w:id="1039" w:author="Emil Luusua" w:date="2019-03-13T18:51:00Z">
              <w:rPr>
                <w:rFonts w:ascii="Menlo" w:hAnsi="Menlo" w:cs="Menlo"/>
                <w:color w:val="222222"/>
              </w:rPr>
            </w:rPrChange>
          </w:rPr>
          <w:t>                                            </w:t>
        </w:r>
        <w:r w:rsidRPr="00F316BD">
          <w:rPr>
            <w:rFonts w:ascii="Menlo" w:hAnsi="Menlo" w:cs="Menlo"/>
            <w:color w:val="3363A4"/>
            <w:sz w:val="18"/>
            <w:szCs w:val="18"/>
            <w:rPrChange w:id="1040" w:author="Emil Luusua" w:date="2019-03-13T18:51:00Z">
              <w:rPr>
                <w:rFonts w:ascii="Menlo" w:hAnsi="Menlo" w:cs="Menlo"/>
                <w:color w:val="3363A4"/>
              </w:rPr>
            </w:rPrChange>
          </w:rPr>
          <w:t>Terrain</w:t>
        </w:r>
        <w:r w:rsidRPr="00F316BD">
          <w:rPr>
            <w:rFonts w:ascii="Menlo" w:hAnsi="Menlo" w:cs="Menlo"/>
            <w:color w:val="222222"/>
            <w:sz w:val="18"/>
            <w:szCs w:val="18"/>
            <w:rPrChange w:id="1041" w:author="Emil Luusua" w:date="2019-03-13T18:51:00Z">
              <w:rPr>
                <w:rFonts w:ascii="Menlo" w:hAnsi="Menlo" w:cs="Menlo"/>
                <w:color w:val="222222"/>
              </w:rPr>
            </w:rPrChange>
          </w:rPr>
          <w:t>.activeTerrain.SampleHeight(spawn.transform.position)</w:t>
        </w:r>
      </w:ins>
    </w:p>
    <w:p w:rsidR="00F316BD" w:rsidRPr="00F316BD" w:rsidRDefault="00F316BD" w:rsidP="00F316BD">
      <w:pPr>
        <w:rPr>
          <w:ins w:id="1042" w:author="Emil Luusua" w:date="2019-03-13T18:51:00Z"/>
          <w:sz w:val="18"/>
          <w:szCs w:val="18"/>
          <w:lang w:val="en-SG"/>
          <w:rPrChange w:id="1043" w:author="Emil Luusua" w:date="2019-03-13T18:51:00Z">
            <w:rPr>
              <w:ins w:id="1044" w:author="Emil Luusua" w:date="2019-03-13T18:51:00Z"/>
              <w:lang w:val="en-SG"/>
            </w:rPr>
          </w:rPrChange>
        </w:rPr>
        <w:pPrChange w:id="1045" w:author="Emil Luusua" w:date="2019-03-13T18:51:00Z">
          <w:pPr/>
        </w:pPrChange>
      </w:pPr>
      <w:ins w:id="1046" w:author="Emil Luusua" w:date="2019-03-13T18:51:00Z">
        <w:r>
          <w:rPr>
            <w:rFonts w:ascii="Menlo" w:hAnsi="Menlo" w:cs="Menlo"/>
            <w:color w:val="222222"/>
            <w:sz w:val="18"/>
            <w:szCs w:val="18"/>
          </w:rPr>
          <w:t xml:space="preserve">                                                </w:t>
        </w:r>
        <w:r w:rsidRPr="00F316BD">
          <w:rPr>
            <w:rFonts w:ascii="Menlo" w:hAnsi="Menlo" w:cs="Menlo"/>
            <w:color w:val="222222"/>
            <w:sz w:val="18"/>
            <w:szCs w:val="18"/>
            <w:rPrChange w:id="1047" w:author="Emil Luusua" w:date="2019-03-13T18:51:00Z">
              <w:rPr>
                <w:rFonts w:ascii="Menlo" w:hAnsi="Menlo" w:cs="Menlo"/>
                <w:color w:val="222222"/>
              </w:rPr>
            </w:rPrChange>
          </w:rPr>
          <w:t>+ </w:t>
        </w:r>
        <w:proofErr w:type="spellStart"/>
        <w:r w:rsidRPr="00F316BD">
          <w:rPr>
            <w:rFonts w:ascii="Menlo" w:hAnsi="Menlo" w:cs="Menlo"/>
            <w:color w:val="3363A4"/>
            <w:sz w:val="18"/>
            <w:szCs w:val="18"/>
            <w:rPrChange w:id="1048" w:author="Emil Luusua" w:date="2019-03-13T18:51:00Z">
              <w:rPr>
                <w:rFonts w:ascii="Menlo" w:hAnsi="Menlo" w:cs="Menlo"/>
                <w:color w:val="3363A4"/>
              </w:rPr>
            </w:rPrChange>
          </w:rPr>
          <w:t>Terrain</w:t>
        </w:r>
        <w:r w:rsidRPr="00F316BD">
          <w:rPr>
            <w:rFonts w:ascii="Menlo" w:hAnsi="Menlo" w:cs="Menlo"/>
            <w:color w:val="222222"/>
            <w:sz w:val="18"/>
            <w:szCs w:val="18"/>
            <w:rPrChange w:id="1049" w:author="Emil Luusua" w:date="2019-03-13T18:51:00Z">
              <w:rPr>
                <w:rFonts w:ascii="Menlo" w:hAnsi="Menlo" w:cs="Menlo"/>
                <w:color w:val="222222"/>
              </w:rPr>
            </w:rPrChange>
          </w:rPr>
          <w:t>.activeTerrain.transform.position.y</w:t>
        </w:r>
        <w:proofErr w:type="spellEnd"/>
        <w:r w:rsidRPr="00F316BD">
          <w:rPr>
            <w:rFonts w:ascii="Menlo" w:hAnsi="Menlo" w:cs="Menlo"/>
            <w:color w:val="222222"/>
            <w:sz w:val="18"/>
            <w:szCs w:val="18"/>
            <w:rPrChange w:id="1050" w:author="Emil Luusua" w:date="2019-03-13T18:51:00Z">
              <w:rPr>
                <w:rFonts w:ascii="Menlo" w:hAnsi="Menlo" w:cs="Menlo"/>
                <w:color w:val="222222"/>
              </w:rPr>
            </w:rPrChange>
          </w:rPr>
          <w:t>,</w:t>
        </w:r>
        <w:r w:rsidRPr="00F316BD">
          <w:rPr>
            <w:rFonts w:ascii="Menlo" w:hAnsi="Menlo" w:cs="Menlo"/>
            <w:sz w:val="18"/>
            <w:szCs w:val="18"/>
            <w:rPrChange w:id="1051" w:author="Emil Luusua" w:date="2019-03-13T18:51:00Z">
              <w:rPr>
                <w:rFonts w:ascii="Menlo" w:hAnsi="Menlo" w:cs="Menlo"/>
              </w:rPr>
            </w:rPrChange>
          </w:rPr>
          <w:br/>
        </w:r>
        <w:r w:rsidRPr="00F316BD">
          <w:rPr>
            <w:rFonts w:ascii="Menlo" w:hAnsi="Menlo" w:cs="Menlo"/>
            <w:color w:val="222222"/>
            <w:sz w:val="18"/>
            <w:szCs w:val="18"/>
            <w:rPrChange w:id="1052" w:author="Emil Luusua" w:date="2019-03-13T18:51:00Z">
              <w:rPr>
                <w:rFonts w:ascii="Menlo" w:hAnsi="Menlo" w:cs="Menlo"/>
                <w:color w:val="222222"/>
              </w:rPr>
            </w:rPrChange>
          </w:rPr>
          <w:t>                                            spawn.transform.position.z + </w:t>
        </w:r>
        <w:r w:rsidRPr="00F316BD">
          <w:rPr>
            <w:rFonts w:ascii="Menlo" w:hAnsi="Menlo" w:cs="Menlo"/>
            <w:color w:val="3363A4"/>
            <w:sz w:val="18"/>
            <w:szCs w:val="18"/>
            <w:rPrChange w:id="1053" w:author="Emil Luusua" w:date="2019-03-13T18:51:00Z">
              <w:rPr>
                <w:rFonts w:ascii="Menlo" w:hAnsi="Menlo" w:cs="Menlo"/>
                <w:color w:val="3363A4"/>
              </w:rPr>
            </w:rPrChange>
          </w:rPr>
          <w:t>Random</w:t>
        </w:r>
        <w:r w:rsidRPr="00F316BD">
          <w:rPr>
            <w:rFonts w:ascii="Menlo" w:hAnsi="Menlo" w:cs="Menlo"/>
            <w:color w:val="222222"/>
            <w:sz w:val="18"/>
            <w:szCs w:val="18"/>
            <w:rPrChange w:id="1054" w:author="Emil Luusua" w:date="2019-03-13T18:51:00Z">
              <w:rPr>
                <w:rFonts w:ascii="Menlo" w:hAnsi="Menlo" w:cs="Menlo"/>
                <w:color w:val="222222"/>
              </w:rPr>
            </w:rPrChange>
          </w:rPr>
          <w:t>.Range(-</w:t>
        </w:r>
        <w:r w:rsidRPr="00F316BD">
          <w:rPr>
            <w:rFonts w:ascii="Menlo" w:hAnsi="Menlo" w:cs="Menlo"/>
            <w:color w:val="DB7100"/>
            <w:sz w:val="18"/>
            <w:szCs w:val="18"/>
            <w:rPrChange w:id="1055" w:author="Emil Luusua" w:date="2019-03-13T18:51:00Z">
              <w:rPr>
                <w:rFonts w:ascii="Menlo" w:hAnsi="Menlo" w:cs="Menlo"/>
                <w:color w:val="DB7100"/>
              </w:rPr>
            </w:rPrChange>
          </w:rPr>
          <w:t>6f</w:t>
        </w:r>
        <w:r w:rsidRPr="00F316BD">
          <w:rPr>
            <w:rFonts w:ascii="Menlo" w:hAnsi="Menlo" w:cs="Menlo"/>
            <w:color w:val="222222"/>
            <w:sz w:val="18"/>
            <w:szCs w:val="18"/>
            <w:rPrChange w:id="1056" w:author="Emil Luusua" w:date="2019-03-13T18:51:00Z">
              <w:rPr>
                <w:rFonts w:ascii="Menlo" w:hAnsi="Menlo" w:cs="Menlo"/>
                <w:color w:val="222222"/>
              </w:rPr>
            </w:rPrChange>
          </w:rPr>
          <w:t>, </w:t>
        </w:r>
        <w:r w:rsidRPr="00F316BD">
          <w:rPr>
            <w:rFonts w:ascii="Menlo" w:hAnsi="Menlo" w:cs="Menlo"/>
            <w:color w:val="DB7100"/>
            <w:sz w:val="18"/>
            <w:szCs w:val="18"/>
            <w:rPrChange w:id="1057" w:author="Emil Luusua" w:date="2019-03-13T18:51:00Z">
              <w:rPr>
                <w:rFonts w:ascii="Menlo" w:hAnsi="Menlo" w:cs="Menlo"/>
                <w:color w:val="DB7100"/>
              </w:rPr>
            </w:rPrChange>
          </w:rPr>
          <w:t>6f</w:t>
        </w:r>
        <w:r w:rsidRPr="00F316BD">
          <w:rPr>
            <w:rFonts w:ascii="Menlo" w:hAnsi="Menlo" w:cs="Menlo"/>
            <w:color w:val="222222"/>
            <w:sz w:val="18"/>
            <w:szCs w:val="18"/>
            <w:rPrChange w:id="1058" w:author="Emil Luusua" w:date="2019-03-13T18:51:00Z">
              <w:rPr>
                <w:rFonts w:ascii="Menlo" w:hAnsi="Menlo" w:cs="Menlo"/>
                <w:color w:val="222222"/>
              </w:rPr>
            </w:rPrChange>
          </w:rPr>
          <w:t>)</w:t>
        </w:r>
      </w:ins>
      <w:ins w:id="1059" w:author="Emil Luusua" w:date="2019-03-13T18:52:00Z">
        <w:r>
          <w:rPr>
            <w:rFonts w:ascii="Menlo" w:hAnsi="Menlo" w:cs="Menlo"/>
            <w:color w:val="222222"/>
            <w:sz w:val="18"/>
            <w:szCs w:val="18"/>
          </w:rPr>
          <w:t>);</w:t>
        </w:r>
        <w:r w:rsidRPr="00F316BD">
          <w:rPr>
            <w:rFonts w:ascii="Menlo" w:hAnsi="Menlo" w:cs="Menlo"/>
            <w:sz w:val="18"/>
            <w:szCs w:val="18"/>
            <w:rPrChange w:id="1060" w:author="Emil Luusua" w:date="2019-03-13T18:51:00Z">
              <w:rPr>
                <w:rFonts w:ascii="Menlo" w:hAnsi="Menlo" w:cs="Menlo"/>
                <w:sz w:val="18"/>
                <w:szCs w:val="18"/>
              </w:rPr>
            </w:rPrChange>
          </w:rPr>
          <w:t xml:space="preserve"> </w:t>
        </w:r>
      </w:ins>
      <w:ins w:id="1061" w:author="Emil Luusua" w:date="2019-03-13T18:51:00Z">
        <w:r w:rsidRPr="00F316BD">
          <w:rPr>
            <w:rFonts w:ascii="Menlo" w:hAnsi="Menlo" w:cs="Menlo"/>
            <w:sz w:val="18"/>
            <w:szCs w:val="18"/>
            <w:rPrChange w:id="1062" w:author="Emil Luusua" w:date="2019-03-13T18:51:00Z">
              <w:rPr>
                <w:rFonts w:ascii="Menlo" w:hAnsi="Menlo" w:cs="Menlo"/>
              </w:rPr>
            </w:rPrChange>
          </w:rPr>
          <w:br/>
        </w:r>
        <w:r w:rsidRPr="00F316BD">
          <w:rPr>
            <w:rFonts w:ascii="Menlo" w:hAnsi="Menlo" w:cs="Menlo"/>
            <w:sz w:val="18"/>
            <w:szCs w:val="18"/>
            <w:rPrChange w:id="1063" w:author="Emil Luusua" w:date="2019-03-13T18:51:00Z">
              <w:rPr>
                <w:rFonts w:ascii="Menlo" w:hAnsi="Menlo" w:cs="Menlo"/>
              </w:rPr>
            </w:rPrChange>
          </w:rPr>
          <w:br/>
        </w:r>
        <w:r w:rsidRPr="00F316BD">
          <w:rPr>
            <w:rFonts w:ascii="Menlo" w:hAnsi="Menlo" w:cs="Menlo"/>
            <w:color w:val="222222"/>
            <w:sz w:val="18"/>
            <w:szCs w:val="18"/>
            <w:rPrChange w:id="1064" w:author="Emil Luusua" w:date="2019-03-13T18:51:00Z">
              <w:rPr>
                <w:rFonts w:ascii="Menlo" w:hAnsi="Menlo" w:cs="Menlo"/>
                <w:color w:val="222222"/>
              </w:rPr>
            </w:rPrChange>
          </w:rPr>
          <w:t>            </w:t>
        </w:r>
        <w:r w:rsidRPr="00F316BD">
          <w:rPr>
            <w:rFonts w:ascii="Menlo" w:hAnsi="Menlo" w:cs="Menlo"/>
            <w:color w:val="009695"/>
            <w:sz w:val="18"/>
            <w:szCs w:val="18"/>
            <w:rPrChange w:id="1065" w:author="Emil Luusua" w:date="2019-03-13T18:51:00Z">
              <w:rPr>
                <w:rFonts w:ascii="Menlo" w:hAnsi="Menlo" w:cs="Menlo"/>
                <w:color w:val="009695"/>
              </w:rPr>
            </w:rPrChange>
          </w:rPr>
          <w:t>yield</w:t>
        </w:r>
        <w:r w:rsidRPr="00F316BD">
          <w:rPr>
            <w:rFonts w:ascii="Menlo" w:hAnsi="Menlo" w:cs="Menlo"/>
            <w:color w:val="222222"/>
            <w:sz w:val="18"/>
            <w:szCs w:val="18"/>
            <w:rPrChange w:id="1066" w:author="Emil Luusua" w:date="2019-03-13T18:51:00Z">
              <w:rPr>
                <w:rFonts w:ascii="Menlo" w:hAnsi="Menlo" w:cs="Menlo"/>
                <w:color w:val="222222"/>
              </w:rPr>
            </w:rPrChange>
          </w:rPr>
          <w:t> </w:t>
        </w:r>
        <w:r w:rsidRPr="00F316BD">
          <w:rPr>
            <w:rFonts w:ascii="Menlo" w:hAnsi="Menlo" w:cs="Menlo"/>
            <w:color w:val="009695"/>
            <w:sz w:val="18"/>
            <w:szCs w:val="18"/>
            <w:rPrChange w:id="1067" w:author="Emil Luusua" w:date="2019-03-13T18:51:00Z">
              <w:rPr>
                <w:rFonts w:ascii="Menlo" w:hAnsi="Menlo" w:cs="Menlo"/>
                <w:color w:val="009695"/>
              </w:rPr>
            </w:rPrChange>
          </w:rPr>
          <w:t>return</w:t>
        </w:r>
        <w:r w:rsidRPr="00F316BD">
          <w:rPr>
            <w:rFonts w:ascii="Menlo" w:hAnsi="Menlo" w:cs="Menlo"/>
            <w:color w:val="222222"/>
            <w:sz w:val="18"/>
            <w:szCs w:val="18"/>
            <w:rPrChange w:id="1068" w:author="Emil Luusua" w:date="2019-03-13T18:51:00Z">
              <w:rPr>
                <w:rFonts w:ascii="Menlo" w:hAnsi="Menlo" w:cs="Menlo"/>
                <w:color w:val="222222"/>
              </w:rPr>
            </w:rPrChange>
          </w:rPr>
          <w:t> </w:t>
        </w:r>
        <w:r w:rsidRPr="00F316BD">
          <w:rPr>
            <w:rFonts w:ascii="Menlo" w:hAnsi="Menlo" w:cs="Menlo"/>
            <w:color w:val="009695"/>
            <w:sz w:val="18"/>
            <w:szCs w:val="18"/>
            <w:rPrChange w:id="1069" w:author="Emil Luusua" w:date="2019-03-13T18:51:00Z">
              <w:rPr>
                <w:rFonts w:ascii="Menlo" w:hAnsi="Menlo" w:cs="Menlo"/>
                <w:color w:val="009695"/>
              </w:rPr>
            </w:rPrChange>
          </w:rPr>
          <w:t>new</w:t>
        </w:r>
        <w:r w:rsidRPr="00F316BD">
          <w:rPr>
            <w:rFonts w:ascii="Menlo" w:hAnsi="Menlo" w:cs="Menlo"/>
            <w:color w:val="222222"/>
            <w:sz w:val="18"/>
            <w:szCs w:val="18"/>
            <w:rPrChange w:id="1070" w:author="Emil Luusua" w:date="2019-03-13T18:51:00Z">
              <w:rPr>
                <w:rFonts w:ascii="Menlo" w:hAnsi="Menlo" w:cs="Menlo"/>
                <w:color w:val="222222"/>
              </w:rPr>
            </w:rPrChange>
          </w:rPr>
          <w:t> </w:t>
        </w:r>
        <w:r w:rsidRPr="00F316BD">
          <w:rPr>
            <w:rFonts w:ascii="Menlo" w:hAnsi="Menlo" w:cs="Menlo"/>
            <w:color w:val="3363A4"/>
            <w:sz w:val="18"/>
            <w:szCs w:val="18"/>
            <w:rPrChange w:id="1071" w:author="Emil Luusua" w:date="2019-03-13T18:51:00Z">
              <w:rPr>
                <w:rFonts w:ascii="Menlo" w:hAnsi="Menlo" w:cs="Menlo"/>
                <w:color w:val="3363A4"/>
              </w:rPr>
            </w:rPrChange>
          </w:rPr>
          <w:t>WaitForSeconds</w:t>
        </w:r>
        <w:r w:rsidRPr="00F316BD">
          <w:rPr>
            <w:rFonts w:ascii="Menlo" w:hAnsi="Menlo" w:cs="Menlo"/>
            <w:color w:val="222222"/>
            <w:sz w:val="18"/>
            <w:szCs w:val="18"/>
            <w:rPrChange w:id="1072" w:author="Emil Luusua" w:date="2019-03-13T18:51:00Z">
              <w:rPr>
                <w:rFonts w:ascii="Menlo" w:hAnsi="Menlo" w:cs="Menlo"/>
                <w:color w:val="222222"/>
              </w:rPr>
            </w:rPrChange>
          </w:rPr>
          <w:t>(secondsBetweenSpawns + </w:t>
        </w:r>
        <w:r w:rsidRPr="00F316BD">
          <w:rPr>
            <w:rFonts w:ascii="Menlo" w:hAnsi="Menlo" w:cs="Menlo"/>
            <w:color w:val="3363A4"/>
            <w:sz w:val="18"/>
            <w:szCs w:val="18"/>
            <w:rPrChange w:id="1073" w:author="Emil Luusua" w:date="2019-03-13T18:51:00Z">
              <w:rPr>
                <w:rFonts w:ascii="Menlo" w:hAnsi="Menlo" w:cs="Menlo"/>
                <w:color w:val="3363A4"/>
              </w:rPr>
            </w:rPrChange>
          </w:rPr>
          <w:t>Random</w:t>
        </w:r>
        <w:r w:rsidRPr="00F316BD">
          <w:rPr>
            <w:rFonts w:ascii="Menlo" w:hAnsi="Menlo" w:cs="Menlo"/>
            <w:color w:val="222222"/>
            <w:sz w:val="18"/>
            <w:szCs w:val="18"/>
            <w:rPrChange w:id="1074" w:author="Emil Luusua" w:date="2019-03-13T18:51:00Z">
              <w:rPr>
                <w:rFonts w:ascii="Menlo" w:hAnsi="Menlo" w:cs="Menlo"/>
                <w:color w:val="222222"/>
              </w:rPr>
            </w:rPrChange>
          </w:rPr>
          <w:t>.Range(-spawnTimeRandomness, spawnTimeRandomness));</w:t>
        </w:r>
        <w:r w:rsidRPr="00F316BD">
          <w:rPr>
            <w:rFonts w:ascii="Menlo" w:hAnsi="Menlo" w:cs="Menlo"/>
            <w:sz w:val="18"/>
            <w:szCs w:val="18"/>
            <w:rPrChange w:id="1075" w:author="Emil Luusua" w:date="2019-03-13T18:51:00Z">
              <w:rPr>
                <w:rFonts w:ascii="Menlo" w:hAnsi="Menlo" w:cs="Menlo"/>
              </w:rPr>
            </w:rPrChange>
          </w:rPr>
          <w:br/>
        </w:r>
        <w:r w:rsidRPr="00F316BD">
          <w:rPr>
            <w:rFonts w:ascii="Menlo" w:hAnsi="Menlo" w:cs="Menlo"/>
            <w:color w:val="222222"/>
            <w:sz w:val="18"/>
            <w:szCs w:val="18"/>
            <w:rPrChange w:id="1076" w:author="Emil Luusua" w:date="2019-03-13T18:51:00Z">
              <w:rPr>
                <w:rFonts w:ascii="Menlo" w:hAnsi="Menlo" w:cs="Menlo"/>
                <w:color w:val="222222"/>
              </w:rPr>
            </w:rPrChange>
          </w:rPr>
          <w:t>        }</w:t>
        </w:r>
        <w:r w:rsidRPr="00F316BD">
          <w:rPr>
            <w:rFonts w:ascii="Menlo" w:hAnsi="Menlo" w:cs="Menlo"/>
            <w:sz w:val="18"/>
            <w:szCs w:val="18"/>
            <w:rPrChange w:id="1077" w:author="Emil Luusua" w:date="2019-03-13T18:51:00Z">
              <w:rPr>
                <w:rFonts w:ascii="Menlo" w:hAnsi="Menlo" w:cs="Menlo"/>
              </w:rPr>
            </w:rPrChange>
          </w:rPr>
          <w:br/>
        </w:r>
        <w:r w:rsidRPr="00F316BD">
          <w:rPr>
            <w:rFonts w:ascii="Menlo" w:hAnsi="Menlo" w:cs="Menlo"/>
            <w:color w:val="222222"/>
            <w:sz w:val="18"/>
            <w:szCs w:val="18"/>
            <w:rPrChange w:id="1078" w:author="Emil Luusua" w:date="2019-03-13T18:51:00Z">
              <w:rPr>
                <w:rFonts w:ascii="Menlo" w:hAnsi="Menlo" w:cs="Menlo"/>
                <w:color w:val="222222"/>
              </w:rPr>
            </w:rPrChange>
          </w:rPr>
          <w:t>        Disable();</w:t>
        </w:r>
        <w:r w:rsidRPr="00F316BD">
          <w:rPr>
            <w:rFonts w:ascii="Menlo" w:hAnsi="Menlo" w:cs="Menlo"/>
            <w:sz w:val="18"/>
            <w:szCs w:val="18"/>
            <w:rPrChange w:id="1079" w:author="Emil Luusua" w:date="2019-03-13T18:51:00Z">
              <w:rPr>
                <w:rFonts w:ascii="Menlo" w:hAnsi="Menlo" w:cs="Menlo"/>
              </w:rPr>
            </w:rPrChange>
          </w:rPr>
          <w:br/>
        </w:r>
        <w:r w:rsidRPr="00F316BD">
          <w:rPr>
            <w:rFonts w:ascii="Menlo" w:hAnsi="Menlo" w:cs="Menlo"/>
            <w:color w:val="222222"/>
            <w:sz w:val="18"/>
            <w:szCs w:val="18"/>
            <w:rPrChange w:id="1080" w:author="Emil Luusua" w:date="2019-03-13T18:51:00Z">
              <w:rPr>
                <w:rFonts w:ascii="Menlo" w:hAnsi="Menlo" w:cs="Menlo"/>
                <w:color w:val="222222"/>
              </w:rPr>
            </w:rPrChange>
          </w:rPr>
          <w:t>    }</w:t>
        </w:r>
        <w:r w:rsidRPr="00F316BD">
          <w:rPr>
            <w:rFonts w:ascii="Menlo" w:hAnsi="Menlo" w:cs="Menlo"/>
            <w:sz w:val="18"/>
            <w:szCs w:val="18"/>
            <w:rPrChange w:id="1081" w:author="Emil Luusua" w:date="2019-03-13T18:51:00Z">
              <w:rPr>
                <w:rFonts w:ascii="Menlo" w:hAnsi="Menlo" w:cs="Menlo"/>
              </w:rPr>
            </w:rPrChange>
          </w:rPr>
          <w:br/>
        </w:r>
        <w:r w:rsidRPr="00F316BD">
          <w:rPr>
            <w:rFonts w:ascii="Menlo" w:hAnsi="Menlo" w:cs="Menlo"/>
            <w:sz w:val="18"/>
            <w:szCs w:val="18"/>
            <w:rPrChange w:id="1082" w:author="Emil Luusua" w:date="2019-03-13T18:51:00Z">
              <w:rPr>
                <w:rFonts w:ascii="Menlo" w:hAnsi="Menlo" w:cs="Menlo"/>
              </w:rPr>
            </w:rPrChange>
          </w:rPr>
          <w:br/>
        </w:r>
        <w:r w:rsidRPr="00F316BD">
          <w:rPr>
            <w:rFonts w:ascii="Menlo" w:hAnsi="Menlo" w:cs="Menlo"/>
            <w:color w:val="222222"/>
            <w:sz w:val="18"/>
            <w:szCs w:val="18"/>
            <w:rPrChange w:id="1083" w:author="Emil Luusua" w:date="2019-03-13T18:51:00Z">
              <w:rPr>
                <w:rFonts w:ascii="Menlo" w:hAnsi="Menlo" w:cs="Menlo"/>
                <w:color w:val="222222"/>
              </w:rPr>
            </w:rPrChange>
          </w:rPr>
          <w:t>    </w:t>
        </w:r>
        <w:r w:rsidRPr="00F316BD">
          <w:rPr>
            <w:rFonts w:ascii="Menlo" w:hAnsi="Menlo" w:cs="Menlo"/>
            <w:color w:val="009695"/>
            <w:sz w:val="18"/>
            <w:szCs w:val="18"/>
            <w:rPrChange w:id="1084" w:author="Emil Luusua" w:date="2019-03-13T18:51:00Z">
              <w:rPr>
                <w:rFonts w:ascii="Menlo" w:hAnsi="Menlo" w:cs="Menlo"/>
                <w:color w:val="009695"/>
              </w:rPr>
            </w:rPrChange>
          </w:rPr>
          <w:t>private</w:t>
        </w:r>
        <w:r w:rsidRPr="00F316BD">
          <w:rPr>
            <w:rFonts w:ascii="Menlo" w:hAnsi="Menlo" w:cs="Menlo"/>
            <w:color w:val="222222"/>
            <w:sz w:val="18"/>
            <w:szCs w:val="18"/>
            <w:rPrChange w:id="1085" w:author="Emil Luusua" w:date="2019-03-13T18:51:00Z">
              <w:rPr>
                <w:rFonts w:ascii="Menlo" w:hAnsi="Menlo" w:cs="Menlo"/>
                <w:color w:val="222222"/>
              </w:rPr>
            </w:rPrChange>
          </w:rPr>
          <w:t> </w:t>
        </w:r>
        <w:r w:rsidRPr="00F316BD">
          <w:rPr>
            <w:rFonts w:ascii="Menlo" w:hAnsi="Menlo" w:cs="Menlo"/>
            <w:color w:val="009695"/>
            <w:sz w:val="18"/>
            <w:szCs w:val="18"/>
            <w:rPrChange w:id="1086" w:author="Emil Luusua" w:date="2019-03-13T18:51:00Z">
              <w:rPr>
                <w:rFonts w:ascii="Menlo" w:hAnsi="Menlo" w:cs="Menlo"/>
                <w:color w:val="009695"/>
              </w:rPr>
            </w:rPrChange>
          </w:rPr>
          <w:t>void</w:t>
        </w:r>
        <w:r w:rsidRPr="00F316BD">
          <w:rPr>
            <w:rFonts w:ascii="Menlo" w:hAnsi="Menlo" w:cs="Menlo"/>
            <w:color w:val="222222"/>
            <w:sz w:val="18"/>
            <w:szCs w:val="18"/>
            <w:rPrChange w:id="1087" w:author="Emil Luusua" w:date="2019-03-13T18:51:00Z">
              <w:rPr>
                <w:rFonts w:ascii="Menlo" w:hAnsi="Menlo" w:cs="Menlo"/>
                <w:color w:val="222222"/>
              </w:rPr>
            </w:rPrChange>
          </w:rPr>
          <w:t> Disable()</w:t>
        </w:r>
        <w:r w:rsidRPr="00F316BD">
          <w:rPr>
            <w:rFonts w:ascii="Menlo" w:hAnsi="Menlo" w:cs="Menlo"/>
            <w:sz w:val="18"/>
            <w:szCs w:val="18"/>
            <w:rPrChange w:id="1088" w:author="Emil Luusua" w:date="2019-03-13T18:51:00Z">
              <w:rPr>
                <w:rFonts w:ascii="Menlo" w:hAnsi="Menlo" w:cs="Menlo"/>
              </w:rPr>
            </w:rPrChange>
          </w:rPr>
          <w:br/>
        </w:r>
        <w:r w:rsidRPr="00F316BD">
          <w:rPr>
            <w:rFonts w:ascii="Menlo" w:hAnsi="Menlo" w:cs="Menlo"/>
            <w:color w:val="222222"/>
            <w:sz w:val="18"/>
            <w:szCs w:val="18"/>
            <w:rPrChange w:id="1089" w:author="Emil Luusua" w:date="2019-03-13T18:51:00Z">
              <w:rPr>
                <w:rFonts w:ascii="Menlo" w:hAnsi="Menlo" w:cs="Menlo"/>
                <w:color w:val="222222"/>
              </w:rPr>
            </w:rPrChange>
          </w:rPr>
          <w:t>    {</w:t>
        </w:r>
        <w:r w:rsidRPr="00F316BD">
          <w:rPr>
            <w:rFonts w:ascii="Menlo" w:hAnsi="Menlo" w:cs="Menlo"/>
            <w:sz w:val="18"/>
            <w:szCs w:val="18"/>
            <w:rPrChange w:id="1090" w:author="Emil Luusua" w:date="2019-03-13T18:51:00Z">
              <w:rPr>
                <w:rFonts w:ascii="Menlo" w:hAnsi="Menlo" w:cs="Menlo"/>
              </w:rPr>
            </w:rPrChange>
          </w:rPr>
          <w:br/>
        </w:r>
        <w:r w:rsidRPr="00F316BD">
          <w:rPr>
            <w:rFonts w:ascii="Menlo" w:hAnsi="Menlo" w:cs="Menlo"/>
            <w:color w:val="222222"/>
            <w:sz w:val="18"/>
            <w:szCs w:val="18"/>
            <w:rPrChange w:id="1091" w:author="Emil Luusua" w:date="2019-03-13T18:51:00Z">
              <w:rPr>
                <w:rFonts w:ascii="Menlo" w:hAnsi="Menlo" w:cs="Menlo"/>
                <w:color w:val="222222"/>
              </w:rPr>
            </w:rPrChange>
          </w:rPr>
          <w:t>        </w:t>
        </w:r>
        <w:r w:rsidRPr="00F316BD">
          <w:rPr>
            <w:rFonts w:ascii="Menlo" w:hAnsi="Menlo" w:cs="Menlo"/>
            <w:color w:val="3363A4"/>
            <w:sz w:val="18"/>
            <w:szCs w:val="18"/>
            <w:rPrChange w:id="1092" w:author="Emil Luusua" w:date="2019-03-13T18:51:00Z">
              <w:rPr>
                <w:rFonts w:ascii="Menlo" w:hAnsi="Menlo" w:cs="Menlo"/>
                <w:color w:val="3363A4"/>
              </w:rPr>
            </w:rPrChange>
          </w:rPr>
          <w:t>GameObject</w:t>
        </w:r>
        <w:r w:rsidRPr="00F316BD">
          <w:rPr>
            <w:rFonts w:ascii="Menlo" w:hAnsi="Menlo" w:cs="Menlo"/>
            <w:color w:val="222222"/>
            <w:sz w:val="18"/>
            <w:szCs w:val="18"/>
            <w:rPrChange w:id="1093" w:author="Emil Luusua" w:date="2019-03-13T18:51:00Z">
              <w:rPr>
                <w:rFonts w:ascii="Menlo" w:hAnsi="Menlo" w:cs="Menlo"/>
                <w:color w:val="222222"/>
              </w:rPr>
            </w:rPrChange>
          </w:rPr>
          <w:t> RangeIndicator = transform.Find(</w:t>
        </w:r>
        <w:r w:rsidRPr="00F316BD">
          <w:rPr>
            <w:rFonts w:ascii="Menlo" w:hAnsi="Menlo" w:cs="Menlo"/>
            <w:color w:val="DB7100"/>
            <w:sz w:val="18"/>
            <w:szCs w:val="18"/>
            <w:rPrChange w:id="1094" w:author="Emil Luusua" w:date="2019-03-13T18:51:00Z">
              <w:rPr>
                <w:rFonts w:ascii="Menlo" w:hAnsi="Menlo" w:cs="Menlo"/>
                <w:color w:val="DB7100"/>
              </w:rPr>
            </w:rPrChange>
          </w:rPr>
          <w:t>"RangeIndicator"</w:t>
        </w:r>
        <w:r w:rsidRPr="00F316BD">
          <w:rPr>
            <w:rFonts w:ascii="Menlo" w:hAnsi="Menlo" w:cs="Menlo"/>
            <w:color w:val="222222"/>
            <w:sz w:val="18"/>
            <w:szCs w:val="18"/>
            <w:rPrChange w:id="1095" w:author="Emil Luusua" w:date="2019-03-13T18:51:00Z">
              <w:rPr>
                <w:rFonts w:ascii="Menlo" w:hAnsi="Menlo" w:cs="Menlo"/>
                <w:color w:val="222222"/>
              </w:rPr>
            </w:rPrChange>
          </w:rPr>
          <w:t>).gameObject;</w:t>
        </w:r>
        <w:r w:rsidRPr="00F316BD">
          <w:rPr>
            <w:rFonts w:ascii="Menlo" w:hAnsi="Menlo" w:cs="Menlo"/>
            <w:sz w:val="18"/>
            <w:szCs w:val="18"/>
            <w:rPrChange w:id="1096" w:author="Emil Luusua" w:date="2019-03-13T18:51:00Z">
              <w:rPr>
                <w:rFonts w:ascii="Menlo" w:hAnsi="Menlo" w:cs="Menlo"/>
              </w:rPr>
            </w:rPrChange>
          </w:rPr>
          <w:br/>
        </w:r>
        <w:r w:rsidRPr="00F316BD">
          <w:rPr>
            <w:rFonts w:ascii="Menlo" w:hAnsi="Menlo" w:cs="Menlo"/>
            <w:color w:val="222222"/>
            <w:sz w:val="18"/>
            <w:szCs w:val="18"/>
            <w:rPrChange w:id="1097" w:author="Emil Luusua" w:date="2019-03-13T18:51:00Z">
              <w:rPr>
                <w:rFonts w:ascii="Menlo" w:hAnsi="Menlo" w:cs="Menlo"/>
                <w:color w:val="222222"/>
              </w:rPr>
            </w:rPrChange>
          </w:rPr>
          <w:t>        StartCoroutine(FadeTo(RangeIndicator.GetComponent&lt;</w:t>
        </w:r>
        <w:r w:rsidRPr="00F316BD">
          <w:rPr>
            <w:rFonts w:ascii="Menlo" w:hAnsi="Menlo" w:cs="Menlo"/>
            <w:color w:val="3363A4"/>
            <w:sz w:val="18"/>
            <w:szCs w:val="18"/>
            <w:rPrChange w:id="1098" w:author="Emil Luusua" w:date="2019-03-13T18:51:00Z">
              <w:rPr>
                <w:rFonts w:ascii="Menlo" w:hAnsi="Menlo" w:cs="Menlo"/>
                <w:color w:val="3363A4"/>
              </w:rPr>
            </w:rPrChange>
          </w:rPr>
          <w:t>Renderer</w:t>
        </w:r>
        <w:r w:rsidRPr="00F316BD">
          <w:rPr>
            <w:rFonts w:ascii="Menlo" w:hAnsi="Menlo" w:cs="Menlo"/>
            <w:color w:val="222222"/>
            <w:sz w:val="18"/>
            <w:szCs w:val="18"/>
            <w:rPrChange w:id="1099" w:author="Emil Luusua" w:date="2019-03-13T18:51:00Z">
              <w:rPr>
                <w:rFonts w:ascii="Menlo" w:hAnsi="Menlo" w:cs="Menlo"/>
                <w:color w:val="222222"/>
              </w:rPr>
            </w:rPrChange>
          </w:rPr>
          <w:t>&gt;().material, </w:t>
        </w:r>
        <w:r w:rsidRPr="00F316BD">
          <w:rPr>
            <w:rFonts w:ascii="Menlo" w:hAnsi="Menlo" w:cs="Menlo"/>
            <w:color w:val="DB7100"/>
            <w:sz w:val="18"/>
            <w:szCs w:val="18"/>
            <w:rPrChange w:id="1100" w:author="Emil Luusua" w:date="2019-03-13T18:51:00Z">
              <w:rPr>
                <w:rFonts w:ascii="Menlo" w:hAnsi="Menlo" w:cs="Menlo"/>
                <w:color w:val="DB7100"/>
              </w:rPr>
            </w:rPrChange>
          </w:rPr>
          <w:t>0f</w:t>
        </w:r>
        <w:r w:rsidRPr="00F316BD">
          <w:rPr>
            <w:rFonts w:ascii="Menlo" w:hAnsi="Menlo" w:cs="Menlo"/>
            <w:color w:val="222222"/>
            <w:sz w:val="18"/>
            <w:szCs w:val="18"/>
            <w:rPrChange w:id="1101" w:author="Emil Luusua" w:date="2019-03-13T18:51:00Z">
              <w:rPr>
                <w:rFonts w:ascii="Menlo" w:hAnsi="Menlo" w:cs="Menlo"/>
                <w:color w:val="222222"/>
              </w:rPr>
            </w:rPrChange>
          </w:rPr>
          <w:t>, </w:t>
        </w:r>
        <w:r w:rsidRPr="00F316BD">
          <w:rPr>
            <w:rFonts w:ascii="Menlo" w:hAnsi="Menlo" w:cs="Menlo"/>
            <w:color w:val="DB7100"/>
            <w:sz w:val="18"/>
            <w:szCs w:val="18"/>
            <w:rPrChange w:id="1102" w:author="Emil Luusua" w:date="2019-03-13T18:51:00Z">
              <w:rPr>
                <w:rFonts w:ascii="Menlo" w:hAnsi="Menlo" w:cs="Menlo"/>
                <w:color w:val="DB7100"/>
              </w:rPr>
            </w:rPrChange>
          </w:rPr>
          <w:t>3f</w:t>
        </w:r>
        <w:r w:rsidRPr="00F316BD">
          <w:rPr>
            <w:rFonts w:ascii="Menlo" w:hAnsi="Menlo" w:cs="Menlo"/>
            <w:color w:val="222222"/>
            <w:sz w:val="18"/>
            <w:szCs w:val="18"/>
            <w:rPrChange w:id="1103" w:author="Emil Luusua" w:date="2019-03-13T18:51:00Z">
              <w:rPr>
                <w:rFonts w:ascii="Menlo" w:hAnsi="Menlo" w:cs="Menlo"/>
                <w:color w:val="222222"/>
              </w:rPr>
            </w:rPrChange>
          </w:rPr>
          <w:t>));</w:t>
        </w:r>
        <w:r w:rsidRPr="00F316BD">
          <w:rPr>
            <w:rFonts w:ascii="Menlo" w:hAnsi="Menlo" w:cs="Menlo"/>
            <w:sz w:val="18"/>
            <w:szCs w:val="18"/>
            <w:rPrChange w:id="1104" w:author="Emil Luusua" w:date="2019-03-13T18:51:00Z">
              <w:rPr>
                <w:rFonts w:ascii="Menlo" w:hAnsi="Menlo" w:cs="Menlo"/>
              </w:rPr>
            </w:rPrChange>
          </w:rPr>
          <w:br/>
        </w:r>
        <w:r w:rsidRPr="00F316BD">
          <w:rPr>
            <w:rFonts w:ascii="Menlo" w:hAnsi="Menlo" w:cs="Menlo"/>
            <w:color w:val="222222"/>
            <w:sz w:val="18"/>
            <w:szCs w:val="18"/>
            <w:rPrChange w:id="1105" w:author="Emil Luusua" w:date="2019-03-13T18:51:00Z">
              <w:rPr>
                <w:rFonts w:ascii="Menlo" w:hAnsi="Menlo" w:cs="Menlo"/>
                <w:color w:val="222222"/>
              </w:rPr>
            </w:rPrChange>
          </w:rPr>
          <w:t>    }</w:t>
        </w:r>
        <w:r w:rsidRPr="00F316BD">
          <w:rPr>
            <w:sz w:val="18"/>
            <w:szCs w:val="18"/>
            <w:rPrChange w:id="1106" w:author="Emil Luusua" w:date="2019-03-13T18:51:00Z">
              <w:rPr/>
            </w:rPrChange>
          </w:rPr>
          <w:t xml:space="preserve"> </w:t>
        </w:r>
      </w:ins>
    </w:p>
    <w:p w:rsidR="00620AD8" w:rsidDel="004177E5" w:rsidRDefault="00620AD8" w:rsidP="00620AD8">
      <w:pPr>
        <w:spacing w:after="120"/>
        <w:jc w:val="both"/>
        <w:rPr>
          <w:del w:id="1107" w:author="Lin Feng (Dr)" w:date="2019-03-11T09:42:00Z"/>
          <w:sz w:val="40"/>
          <w:szCs w:val="40"/>
        </w:rPr>
      </w:pPr>
    </w:p>
    <w:p w:rsidR="00E30F33" w:rsidDel="004177E5" w:rsidRDefault="00E30F33" w:rsidP="00620AD8">
      <w:pPr>
        <w:spacing w:after="120"/>
        <w:jc w:val="both"/>
        <w:rPr>
          <w:del w:id="1108" w:author="Lin Feng (Dr)" w:date="2019-03-11T09:42:00Z"/>
          <w:sz w:val="40"/>
          <w:szCs w:val="40"/>
        </w:rPr>
      </w:pPr>
    </w:p>
    <w:p w:rsidR="00620AD8" w:rsidRPr="00620AD8" w:rsidRDefault="00620AD8" w:rsidP="00620AD8">
      <w:pPr>
        <w:spacing w:after="120"/>
        <w:jc w:val="both"/>
        <w:rPr>
          <w:sz w:val="40"/>
          <w:szCs w:val="40"/>
        </w:rPr>
      </w:pPr>
    </w:p>
    <w:p w:rsidR="00620AD8" w:rsidRDefault="004177E5" w:rsidP="00620AD8">
      <w:pPr>
        <w:spacing w:after="120"/>
        <w:jc w:val="both"/>
        <w:rPr>
          <w:b/>
          <w:sz w:val="40"/>
          <w:szCs w:val="40"/>
        </w:rPr>
      </w:pPr>
      <w:ins w:id="1109" w:author="Lin Feng (Dr)" w:date="2019-03-11T09:42:00Z">
        <w:r>
          <w:rPr>
            <w:b/>
            <w:sz w:val="40"/>
            <w:szCs w:val="40"/>
          </w:rPr>
          <w:br w:type="page"/>
        </w:r>
      </w:ins>
      <w:r w:rsidR="00620AD8">
        <w:rPr>
          <w:b/>
          <w:sz w:val="40"/>
          <w:szCs w:val="40"/>
        </w:rPr>
        <w:lastRenderedPageBreak/>
        <w:t>Combat &amp; Health</w:t>
      </w:r>
    </w:p>
    <w:p w:rsidR="00620AD8" w:rsidRPr="00620AD8" w:rsidRDefault="00620AD8" w:rsidP="00620AD8">
      <w:pPr>
        <w:spacing w:after="120"/>
        <w:jc w:val="both"/>
        <w:rPr>
          <w:b/>
          <w:sz w:val="40"/>
          <w:szCs w:val="40"/>
        </w:rPr>
      </w:pPr>
      <w:r w:rsidRPr="00620AD8">
        <w:rPr>
          <w:sz w:val="40"/>
          <w:szCs w:val="40"/>
        </w:rPr>
        <w:t>One of the major challenges unique to our project was to make the combat feel natural and fair. This was accomplished by having damage be dealt only as specific body parts of the enemies collide with the player, such as the sword of the skeletons or the hands of the zombies. Special colliders had to be created for this purpose, the aim of these was not to necessarily match the shape of the enemy but instead make it is so that if the player perceives they are hit, the collider will have hit them. This results in the colliders being bigger than the mesh of the enemies’ damaging body parts, since they seem to be further away than what is often perceived by the player and thus actually “missing” the player hitbox.</w:t>
      </w:r>
    </w:p>
    <w:p w:rsidR="00620AD8" w:rsidRDefault="00620AD8" w:rsidP="00620AD8">
      <w:pPr>
        <w:spacing w:after="120"/>
        <w:jc w:val="both"/>
        <w:rPr>
          <w:ins w:id="1110" w:author="Emil Luusua" w:date="2019-03-13T18:53:00Z"/>
          <w:sz w:val="40"/>
          <w:szCs w:val="40"/>
        </w:rPr>
      </w:pPr>
    </w:p>
    <w:p w:rsidR="005242F1" w:rsidRDefault="005242F1" w:rsidP="00620AD8">
      <w:pPr>
        <w:spacing w:after="120"/>
        <w:jc w:val="both"/>
        <w:rPr>
          <w:ins w:id="1111" w:author="Emil Luusua" w:date="2019-03-13T18:52:00Z"/>
          <w:sz w:val="40"/>
          <w:szCs w:val="40"/>
        </w:rPr>
      </w:pPr>
      <w:ins w:id="1112" w:author="Emil Luusua" w:date="2019-03-13T18:56:00Z">
        <w:r>
          <w:rPr>
            <w:noProof/>
            <w:sz w:val="40"/>
            <w:szCs w:val="40"/>
          </w:rPr>
          <w:drawing>
            <wp:inline distT="0" distB="0" distL="0" distR="0">
              <wp:extent cx="5837897" cy="3093395"/>
              <wp:effectExtent l="0" t="0" r="444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03-13 at 18.56.1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57785" cy="3103933"/>
                      </a:xfrm>
                      <a:prstGeom prst="rect">
                        <a:avLst/>
                      </a:prstGeom>
                    </pic:spPr>
                  </pic:pic>
                </a:graphicData>
              </a:graphic>
            </wp:inline>
          </w:drawing>
        </w:r>
      </w:ins>
    </w:p>
    <w:p w:rsidR="005242F1" w:rsidRPr="00DA39DB" w:rsidRDefault="005242F1" w:rsidP="00DA39DB">
      <w:pPr>
        <w:pStyle w:val="Caption"/>
        <w:rPr>
          <w:rPrChange w:id="1113" w:author="Emil Luusua" w:date="2019-03-13T18:57:00Z">
            <w:rPr>
              <w:sz w:val="40"/>
              <w:szCs w:val="40"/>
            </w:rPr>
          </w:rPrChange>
        </w:rPr>
        <w:pPrChange w:id="1114" w:author="Emil Luusua" w:date="2019-03-13T18:57:00Z">
          <w:pPr>
            <w:spacing w:after="120"/>
            <w:jc w:val="both"/>
          </w:pPr>
        </w:pPrChange>
      </w:pPr>
      <w:ins w:id="1115" w:author="Emil Luusua" w:date="2019-03-13T18:53:00Z">
        <w:r>
          <w:t xml:space="preserve">Figure </w:t>
        </w:r>
        <w:r>
          <w:fldChar w:fldCharType="begin"/>
        </w:r>
        <w:r>
          <w:instrText xml:space="preserve"> SEQ Figure \* ARABIC </w:instrText>
        </w:r>
      </w:ins>
      <w:r>
        <w:fldChar w:fldCharType="separate"/>
      </w:r>
      <w:ins w:id="1116" w:author="Emil Luusua" w:date="2019-03-13T21:29:00Z">
        <w:r w:rsidR="00F529EF">
          <w:rPr>
            <w:noProof/>
          </w:rPr>
          <w:t>8</w:t>
        </w:r>
      </w:ins>
      <w:ins w:id="1117" w:author="Emil Luusua" w:date="2019-03-13T18:53:00Z">
        <w:r>
          <w:fldChar w:fldCharType="end"/>
        </w:r>
        <w:r>
          <w:t xml:space="preserve">. Collider of the </w:t>
        </w:r>
      </w:ins>
      <w:ins w:id="1118" w:author="Emil Luusua" w:date="2019-03-13T18:56:00Z">
        <w:r>
          <w:t>ghost wizard</w:t>
        </w:r>
      </w:ins>
      <w:ins w:id="1119" w:author="Emil Luusua" w:date="2019-03-13T18:53:00Z">
        <w:r>
          <w:t xml:space="preserve"> </w:t>
        </w:r>
      </w:ins>
      <w:ins w:id="1120" w:author="Emil Luusua" w:date="2019-03-13T18:56:00Z">
        <w:r>
          <w:t xml:space="preserve">weapon, </w:t>
        </w:r>
      </w:ins>
      <w:ins w:id="1121" w:author="Emil Luusua" w:date="2019-03-13T18:57:00Z">
        <w:r w:rsidR="00A054F7">
          <w:t>purposely oversized.</w:t>
        </w:r>
      </w:ins>
    </w:p>
    <w:p w:rsidR="001E13D8" w:rsidRDefault="00620AD8" w:rsidP="00620AD8">
      <w:pPr>
        <w:spacing w:after="120"/>
        <w:jc w:val="both"/>
        <w:rPr>
          <w:ins w:id="1122" w:author="Emil Luusua" w:date="2019-03-13T19:00:00Z"/>
          <w:sz w:val="40"/>
          <w:szCs w:val="40"/>
        </w:rPr>
      </w:pPr>
      <w:r w:rsidRPr="00620AD8">
        <w:rPr>
          <w:sz w:val="40"/>
          <w:szCs w:val="40"/>
        </w:rPr>
        <w:lastRenderedPageBreak/>
        <w:t>To have more clean and modular code, our health and damage system are managed by scripts that can be attached to any Game Object. It’s easy to define how much health a unit has, and also define which types of Game Objects should cause damage to the unit to avoid things like friendly fire. This is implemented by use of tags attached to Game Objects which should deal damage, such as “</w:t>
      </w:r>
      <w:proofErr w:type="spellStart"/>
      <w:r w:rsidRPr="00620AD8">
        <w:rPr>
          <w:sz w:val="40"/>
          <w:szCs w:val="40"/>
        </w:rPr>
        <w:t>PlayerWeapon</w:t>
      </w:r>
      <w:proofErr w:type="spellEnd"/>
      <w:r w:rsidRPr="00620AD8">
        <w:rPr>
          <w:sz w:val="40"/>
          <w:szCs w:val="40"/>
        </w:rPr>
        <w:t>” and “</w:t>
      </w:r>
      <w:proofErr w:type="spellStart"/>
      <w:r w:rsidRPr="00620AD8">
        <w:rPr>
          <w:sz w:val="40"/>
          <w:szCs w:val="40"/>
        </w:rPr>
        <w:t>EnemyWeapon</w:t>
      </w:r>
      <w:proofErr w:type="spellEnd"/>
      <w:r w:rsidRPr="00620AD8">
        <w:rPr>
          <w:sz w:val="40"/>
          <w:szCs w:val="40"/>
        </w:rPr>
        <w:t xml:space="preserve">”. Using such a script also makes the amount of damage to deal during gameplay a variable, this is utilized when an </w:t>
      </w:r>
      <w:proofErr w:type="gramStart"/>
      <w:r w:rsidRPr="00620AD8">
        <w:rPr>
          <w:sz w:val="40"/>
          <w:szCs w:val="40"/>
        </w:rPr>
        <w:t>enemy dies</w:t>
      </w:r>
      <w:proofErr w:type="gramEnd"/>
      <w:r w:rsidRPr="00620AD8">
        <w:rPr>
          <w:sz w:val="40"/>
          <w:szCs w:val="40"/>
        </w:rPr>
        <w:t xml:space="preserve"> by setting their damage to zero. This avoids situations where for example the player steps on the corpse of a defeated enemy and gets damaged because they collided with the </w:t>
      </w:r>
      <w:proofErr w:type="gramStart"/>
      <w:r w:rsidRPr="00620AD8">
        <w:rPr>
          <w:sz w:val="40"/>
          <w:szCs w:val="40"/>
        </w:rPr>
        <w:t>enemies</w:t>
      </w:r>
      <w:proofErr w:type="gramEnd"/>
      <w:r w:rsidRPr="00620AD8">
        <w:rPr>
          <w:sz w:val="40"/>
          <w:szCs w:val="40"/>
        </w:rPr>
        <w:t xml:space="preserve"> weapon.</w:t>
      </w:r>
    </w:p>
    <w:p w:rsidR="00BD713F" w:rsidRDefault="00BD713F" w:rsidP="00620AD8">
      <w:pPr>
        <w:spacing w:after="120"/>
        <w:jc w:val="both"/>
        <w:rPr>
          <w:ins w:id="1123" w:author="Emil Luusua" w:date="2019-03-13T19:00:00Z"/>
          <w:sz w:val="40"/>
          <w:szCs w:val="40"/>
        </w:rPr>
      </w:pPr>
    </w:p>
    <w:p w:rsidR="00BD713F" w:rsidRDefault="00BD713F" w:rsidP="00BD713F">
      <w:pPr>
        <w:pStyle w:val="Caption"/>
        <w:rPr>
          <w:ins w:id="1124" w:author="Emil Luusua" w:date="2019-03-13T19:00:00Z"/>
          <w:sz w:val="40"/>
          <w:szCs w:val="40"/>
        </w:rPr>
        <w:pPrChange w:id="1125" w:author="Emil Luusua" w:date="2019-03-13T19:01:00Z">
          <w:pPr>
            <w:spacing w:after="120"/>
            <w:jc w:val="both"/>
          </w:pPr>
        </w:pPrChange>
      </w:pPr>
      <w:ins w:id="1126" w:author="Emil Luusua" w:date="2019-03-13T19:01:00Z">
        <w:r>
          <w:t xml:space="preserve">          Script </w:t>
        </w:r>
        <w:r>
          <w:fldChar w:fldCharType="begin"/>
        </w:r>
        <w:r>
          <w:instrText xml:space="preserve"> SEQ Script \* ARABIC </w:instrText>
        </w:r>
      </w:ins>
      <w:r>
        <w:fldChar w:fldCharType="separate"/>
      </w:r>
      <w:ins w:id="1127" w:author="Emil Luusua" w:date="2019-03-13T19:01:00Z">
        <w:r>
          <w:rPr>
            <w:noProof/>
          </w:rPr>
          <w:t>9</w:t>
        </w:r>
        <w:r>
          <w:fldChar w:fldCharType="end"/>
        </w:r>
        <w:r>
          <w:t xml:space="preserve">. Function in </w:t>
        </w:r>
        <w:proofErr w:type="spellStart"/>
        <w:r>
          <w:t>HealthScript</w:t>
        </w:r>
        <w:proofErr w:type="spellEnd"/>
        <w:r>
          <w:t xml:space="preserve"> that checks if damage should be dealt.</w:t>
        </w:r>
      </w:ins>
    </w:p>
    <w:p w:rsidR="00BD713F" w:rsidRPr="00BD713F" w:rsidRDefault="00BD713F" w:rsidP="00BD713F">
      <w:pPr>
        <w:rPr>
          <w:ins w:id="1128" w:author="Emil Luusua" w:date="2019-03-13T19:00:00Z"/>
          <w:sz w:val="18"/>
          <w:szCs w:val="18"/>
          <w:lang w:val="en-SG"/>
          <w:rPrChange w:id="1129" w:author="Emil Luusua" w:date="2019-03-13T19:00:00Z">
            <w:rPr>
              <w:ins w:id="1130" w:author="Emil Luusua" w:date="2019-03-13T19:00:00Z"/>
              <w:lang w:val="en-SG"/>
            </w:rPr>
          </w:rPrChange>
        </w:rPr>
      </w:pPr>
      <w:ins w:id="1131" w:author="Emil Luusua" w:date="2019-03-13T19:00:00Z">
        <w:r>
          <w:rPr>
            <w:rFonts w:ascii="Menlo" w:hAnsi="Menlo" w:cs="Menlo"/>
            <w:color w:val="009695"/>
            <w:sz w:val="18"/>
            <w:szCs w:val="18"/>
          </w:rPr>
          <w:t xml:space="preserve">    </w:t>
        </w:r>
        <w:r w:rsidRPr="00BD713F">
          <w:rPr>
            <w:rFonts w:ascii="Menlo" w:hAnsi="Menlo" w:cs="Menlo"/>
            <w:color w:val="009695"/>
            <w:sz w:val="18"/>
            <w:szCs w:val="18"/>
            <w:rPrChange w:id="1132" w:author="Emil Luusua" w:date="2019-03-13T19:00:00Z">
              <w:rPr>
                <w:rFonts w:ascii="Menlo" w:hAnsi="Menlo" w:cs="Menlo"/>
                <w:color w:val="009695"/>
              </w:rPr>
            </w:rPrChange>
          </w:rPr>
          <w:t>private</w:t>
        </w:r>
        <w:r w:rsidRPr="00BD713F">
          <w:rPr>
            <w:rFonts w:ascii="Menlo" w:hAnsi="Menlo" w:cs="Menlo"/>
            <w:color w:val="222222"/>
            <w:sz w:val="18"/>
            <w:szCs w:val="18"/>
            <w:rPrChange w:id="1133" w:author="Emil Luusua" w:date="2019-03-13T19:00:00Z">
              <w:rPr>
                <w:rFonts w:ascii="Menlo" w:hAnsi="Menlo" w:cs="Menlo"/>
                <w:color w:val="222222"/>
              </w:rPr>
            </w:rPrChange>
          </w:rPr>
          <w:t> </w:t>
        </w:r>
        <w:r w:rsidRPr="00BD713F">
          <w:rPr>
            <w:rFonts w:ascii="Menlo" w:hAnsi="Menlo" w:cs="Menlo"/>
            <w:color w:val="009695"/>
            <w:sz w:val="18"/>
            <w:szCs w:val="18"/>
            <w:rPrChange w:id="1134" w:author="Emil Luusua" w:date="2019-03-13T19:00:00Z">
              <w:rPr>
                <w:rFonts w:ascii="Menlo" w:hAnsi="Menlo" w:cs="Menlo"/>
                <w:color w:val="009695"/>
              </w:rPr>
            </w:rPrChange>
          </w:rPr>
          <w:t>void</w:t>
        </w:r>
        <w:r w:rsidRPr="00BD713F">
          <w:rPr>
            <w:rFonts w:ascii="Menlo" w:hAnsi="Menlo" w:cs="Menlo"/>
            <w:color w:val="222222"/>
            <w:sz w:val="18"/>
            <w:szCs w:val="18"/>
            <w:rPrChange w:id="1135" w:author="Emil Luusua" w:date="2019-03-13T19:00:00Z">
              <w:rPr>
                <w:rFonts w:ascii="Menlo" w:hAnsi="Menlo" w:cs="Menlo"/>
                <w:color w:val="222222"/>
              </w:rPr>
            </w:rPrChange>
          </w:rPr>
          <w:t> </w:t>
        </w:r>
        <w:proofErr w:type="spellStart"/>
        <w:r w:rsidRPr="00BD713F">
          <w:rPr>
            <w:rFonts w:ascii="Menlo" w:hAnsi="Menlo" w:cs="Menlo"/>
            <w:color w:val="222222"/>
            <w:sz w:val="18"/>
            <w:szCs w:val="18"/>
            <w:rPrChange w:id="1136" w:author="Emil Luusua" w:date="2019-03-13T19:00:00Z">
              <w:rPr>
                <w:rFonts w:ascii="Menlo" w:hAnsi="Menlo" w:cs="Menlo"/>
                <w:color w:val="222222"/>
              </w:rPr>
            </w:rPrChange>
          </w:rPr>
          <w:t>CheckDamage</w:t>
        </w:r>
        <w:proofErr w:type="spellEnd"/>
        <w:r w:rsidRPr="00BD713F">
          <w:rPr>
            <w:rFonts w:ascii="Menlo" w:hAnsi="Menlo" w:cs="Menlo"/>
            <w:color w:val="222222"/>
            <w:sz w:val="18"/>
            <w:szCs w:val="18"/>
            <w:rPrChange w:id="1137" w:author="Emil Luusua" w:date="2019-03-13T19:00:00Z">
              <w:rPr>
                <w:rFonts w:ascii="Menlo" w:hAnsi="Menlo" w:cs="Menlo"/>
                <w:color w:val="222222"/>
              </w:rPr>
            </w:rPrChange>
          </w:rPr>
          <w:t>(</w:t>
        </w:r>
        <w:proofErr w:type="spellStart"/>
        <w:r w:rsidRPr="00BD713F">
          <w:rPr>
            <w:rFonts w:ascii="Menlo" w:hAnsi="Menlo" w:cs="Menlo"/>
            <w:color w:val="3363A4"/>
            <w:sz w:val="18"/>
            <w:szCs w:val="18"/>
            <w:rPrChange w:id="1138" w:author="Emil Luusua" w:date="2019-03-13T19:00:00Z">
              <w:rPr>
                <w:rFonts w:ascii="Menlo" w:hAnsi="Menlo" w:cs="Menlo"/>
                <w:color w:val="3363A4"/>
              </w:rPr>
            </w:rPrChange>
          </w:rPr>
          <w:t>GameObject</w:t>
        </w:r>
        <w:proofErr w:type="spellEnd"/>
        <w:r w:rsidRPr="00BD713F">
          <w:rPr>
            <w:rFonts w:ascii="Menlo" w:hAnsi="Menlo" w:cs="Menlo"/>
            <w:color w:val="222222"/>
            <w:sz w:val="18"/>
            <w:szCs w:val="18"/>
            <w:rPrChange w:id="1139" w:author="Emil Luusua" w:date="2019-03-13T19:00:00Z">
              <w:rPr>
                <w:rFonts w:ascii="Menlo" w:hAnsi="Menlo" w:cs="Menlo"/>
                <w:color w:val="222222"/>
              </w:rPr>
            </w:rPrChange>
          </w:rPr>
          <w:t> other)</w:t>
        </w:r>
        <w:r w:rsidRPr="00BD713F">
          <w:rPr>
            <w:rFonts w:ascii="Menlo" w:hAnsi="Menlo" w:cs="Menlo"/>
            <w:sz w:val="18"/>
            <w:szCs w:val="18"/>
            <w:rPrChange w:id="1140" w:author="Emil Luusua" w:date="2019-03-13T19:00:00Z">
              <w:rPr>
                <w:rFonts w:ascii="Menlo" w:hAnsi="Menlo" w:cs="Menlo"/>
              </w:rPr>
            </w:rPrChange>
          </w:rPr>
          <w:br/>
        </w:r>
        <w:r w:rsidRPr="00BD713F">
          <w:rPr>
            <w:rFonts w:ascii="Menlo" w:hAnsi="Menlo" w:cs="Menlo"/>
            <w:color w:val="222222"/>
            <w:sz w:val="18"/>
            <w:szCs w:val="18"/>
            <w:rPrChange w:id="1141" w:author="Emil Luusua" w:date="2019-03-13T19:00:00Z">
              <w:rPr>
                <w:rFonts w:ascii="Menlo" w:hAnsi="Menlo" w:cs="Menlo"/>
                <w:color w:val="222222"/>
              </w:rPr>
            </w:rPrChange>
          </w:rPr>
          <w:t>    {</w:t>
        </w:r>
        <w:r w:rsidRPr="00BD713F">
          <w:rPr>
            <w:rFonts w:ascii="Menlo" w:hAnsi="Menlo" w:cs="Menlo"/>
            <w:sz w:val="18"/>
            <w:szCs w:val="18"/>
            <w:rPrChange w:id="1142" w:author="Emil Luusua" w:date="2019-03-13T19:00:00Z">
              <w:rPr>
                <w:rFonts w:ascii="Menlo" w:hAnsi="Menlo" w:cs="Menlo"/>
              </w:rPr>
            </w:rPrChange>
          </w:rPr>
          <w:br/>
        </w:r>
        <w:r w:rsidRPr="00BD713F">
          <w:rPr>
            <w:rFonts w:ascii="Menlo" w:hAnsi="Menlo" w:cs="Menlo"/>
            <w:color w:val="222222"/>
            <w:sz w:val="18"/>
            <w:szCs w:val="18"/>
            <w:rPrChange w:id="1143" w:author="Emil Luusua" w:date="2019-03-13T19:00:00Z">
              <w:rPr>
                <w:rFonts w:ascii="Menlo" w:hAnsi="Menlo" w:cs="Menlo"/>
                <w:color w:val="222222"/>
              </w:rPr>
            </w:rPrChange>
          </w:rPr>
          <w:t>        </w:t>
        </w:r>
        <w:r w:rsidRPr="00BD713F">
          <w:rPr>
            <w:rFonts w:ascii="Menlo" w:hAnsi="Menlo" w:cs="Menlo"/>
            <w:color w:val="888A85"/>
            <w:sz w:val="18"/>
            <w:szCs w:val="18"/>
            <w:rPrChange w:id="1144" w:author="Emil Luusua" w:date="2019-03-13T19:00:00Z">
              <w:rPr>
                <w:rFonts w:ascii="Menlo" w:hAnsi="Menlo" w:cs="Menlo"/>
                <w:color w:val="888A85"/>
              </w:rPr>
            </w:rPrChange>
          </w:rPr>
          <w:t>// Deals damage if it is one of the </w:t>
        </w:r>
        <w:proofErr w:type="spellStart"/>
        <w:r w:rsidRPr="00BD713F">
          <w:rPr>
            <w:rFonts w:ascii="Menlo" w:hAnsi="Menlo" w:cs="Menlo"/>
            <w:color w:val="888A85"/>
            <w:sz w:val="18"/>
            <w:szCs w:val="18"/>
            <w:rPrChange w:id="1145" w:author="Emil Luusua" w:date="2019-03-13T19:00:00Z">
              <w:rPr>
                <w:rFonts w:ascii="Menlo" w:hAnsi="Menlo" w:cs="Menlo"/>
                <w:color w:val="888A85"/>
              </w:rPr>
            </w:rPrChange>
          </w:rPr>
          <w:t>damageTags</w:t>
        </w:r>
        <w:proofErr w:type="spellEnd"/>
        <w:r w:rsidRPr="00BD713F">
          <w:rPr>
            <w:rFonts w:ascii="Menlo" w:hAnsi="Menlo" w:cs="Menlo"/>
            <w:sz w:val="18"/>
            <w:szCs w:val="18"/>
            <w:rPrChange w:id="1146" w:author="Emil Luusua" w:date="2019-03-13T19:00:00Z">
              <w:rPr>
                <w:rFonts w:ascii="Menlo" w:hAnsi="Menlo" w:cs="Menlo"/>
              </w:rPr>
            </w:rPrChange>
          </w:rPr>
          <w:br/>
        </w:r>
        <w:r w:rsidRPr="00BD713F">
          <w:rPr>
            <w:rFonts w:ascii="Menlo" w:hAnsi="Menlo" w:cs="Menlo"/>
            <w:color w:val="222222"/>
            <w:sz w:val="18"/>
            <w:szCs w:val="18"/>
            <w:rPrChange w:id="1147" w:author="Emil Luusua" w:date="2019-03-13T19:00:00Z">
              <w:rPr>
                <w:rFonts w:ascii="Menlo" w:hAnsi="Menlo" w:cs="Menlo"/>
                <w:color w:val="222222"/>
              </w:rPr>
            </w:rPrChange>
          </w:rPr>
          <w:t>        </w:t>
        </w:r>
        <w:r w:rsidRPr="00BD713F">
          <w:rPr>
            <w:rFonts w:ascii="Menlo" w:hAnsi="Menlo" w:cs="Menlo"/>
            <w:color w:val="009695"/>
            <w:sz w:val="18"/>
            <w:szCs w:val="18"/>
            <w:rPrChange w:id="1148" w:author="Emil Luusua" w:date="2019-03-13T19:00:00Z">
              <w:rPr>
                <w:rFonts w:ascii="Menlo" w:hAnsi="Menlo" w:cs="Menlo"/>
                <w:color w:val="009695"/>
              </w:rPr>
            </w:rPrChange>
          </w:rPr>
          <w:t>if</w:t>
        </w:r>
        <w:r w:rsidRPr="00BD713F">
          <w:rPr>
            <w:rFonts w:ascii="Menlo" w:hAnsi="Menlo" w:cs="Menlo"/>
            <w:color w:val="222222"/>
            <w:sz w:val="18"/>
            <w:szCs w:val="18"/>
            <w:rPrChange w:id="1149" w:author="Emil Luusua" w:date="2019-03-13T19:00:00Z">
              <w:rPr>
                <w:rFonts w:ascii="Menlo" w:hAnsi="Menlo" w:cs="Menlo"/>
                <w:color w:val="222222"/>
              </w:rPr>
            </w:rPrChange>
          </w:rPr>
          <w:t> (timeSinceDamaged &gt;= damageCooldown &amp;&amp; damageTags.Contains(other.tag))</w:t>
        </w:r>
        <w:r w:rsidRPr="00BD713F">
          <w:rPr>
            <w:rFonts w:ascii="Menlo" w:hAnsi="Menlo" w:cs="Menlo"/>
            <w:sz w:val="18"/>
            <w:szCs w:val="18"/>
            <w:rPrChange w:id="1150" w:author="Emil Luusua" w:date="2019-03-13T19:00:00Z">
              <w:rPr>
                <w:rFonts w:ascii="Menlo" w:hAnsi="Menlo" w:cs="Menlo"/>
              </w:rPr>
            </w:rPrChange>
          </w:rPr>
          <w:br/>
        </w:r>
        <w:r w:rsidRPr="00BD713F">
          <w:rPr>
            <w:rFonts w:ascii="Menlo" w:hAnsi="Menlo" w:cs="Menlo"/>
            <w:color w:val="222222"/>
            <w:sz w:val="18"/>
            <w:szCs w:val="18"/>
            <w:rPrChange w:id="1151" w:author="Emil Luusua" w:date="2019-03-13T19:00:00Z">
              <w:rPr>
                <w:rFonts w:ascii="Menlo" w:hAnsi="Menlo" w:cs="Menlo"/>
                <w:color w:val="222222"/>
              </w:rPr>
            </w:rPrChange>
          </w:rPr>
          <w:t>        {</w:t>
        </w:r>
        <w:r w:rsidRPr="00BD713F">
          <w:rPr>
            <w:rFonts w:ascii="Menlo" w:hAnsi="Menlo" w:cs="Menlo"/>
            <w:sz w:val="18"/>
            <w:szCs w:val="18"/>
            <w:rPrChange w:id="1152" w:author="Emil Luusua" w:date="2019-03-13T19:00:00Z">
              <w:rPr>
                <w:rFonts w:ascii="Menlo" w:hAnsi="Menlo" w:cs="Menlo"/>
              </w:rPr>
            </w:rPrChange>
          </w:rPr>
          <w:br/>
        </w:r>
        <w:r w:rsidRPr="00BD713F">
          <w:rPr>
            <w:rFonts w:ascii="Menlo" w:hAnsi="Menlo" w:cs="Menlo"/>
            <w:color w:val="222222"/>
            <w:sz w:val="18"/>
            <w:szCs w:val="18"/>
            <w:rPrChange w:id="1153" w:author="Emil Luusua" w:date="2019-03-13T19:00:00Z">
              <w:rPr>
                <w:rFonts w:ascii="Menlo" w:hAnsi="Menlo" w:cs="Menlo"/>
                <w:color w:val="222222"/>
              </w:rPr>
            </w:rPrChange>
          </w:rPr>
          <w:t>            </w:t>
        </w:r>
        <w:r w:rsidRPr="00BD713F">
          <w:rPr>
            <w:rFonts w:ascii="Menlo" w:hAnsi="Menlo" w:cs="Menlo"/>
            <w:color w:val="3363A4"/>
            <w:sz w:val="18"/>
            <w:szCs w:val="18"/>
            <w:rPrChange w:id="1154" w:author="Emil Luusua" w:date="2019-03-13T19:00:00Z">
              <w:rPr>
                <w:rFonts w:ascii="Menlo" w:hAnsi="Menlo" w:cs="Menlo"/>
                <w:color w:val="3363A4"/>
              </w:rPr>
            </w:rPrChange>
          </w:rPr>
          <w:t>DamageScript</w:t>
        </w:r>
        <w:r w:rsidRPr="00BD713F">
          <w:rPr>
            <w:rFonts w:ascii="Menlo" w:hAnsi="Menlo" w:cs="Menlo"/>
            <w:color w:val="222222"/>
            <w:sz w:val="18"/>
            <w:szCs w:val="18"/>
            <w:rPrChange w:id="1155" w:author="Emil Luusua" w:date="2019-03-13T19:00:00Z">
              <w:rPr>
                <w:rFonts w:ascii="Menlo" w:hAnsi="Menlo" w:cs="Menlo"/>
                <w:color w:val="222222"/>
              </w:rPr>
            </w:rPrChange>
          </w:rPr>
          <w:t> dmgScript = other.GetComponent&lt;</w:t>
        </w:r>
        <w:r w:rsidRPr="00BD713F">
          <w:rPr>
            <w:rFonts w:ascii="Menlo" w:hAnsi="Menlo" w:cs="Menlo"/>
            <w:color w:val="3363A4"/>
            <w:sz w:val="18"/>
            <w:szCs w:val="18"/>
            <w:rPrChange w:id="1156" w:author="Emil Luusua" w:date="2019-03-13T19:00:00Z">
              <w:rPr>
                <w:rFonts w:ascii="Menlo" w:hAnsi="Menlo" w:cs="Menlo"/>
                <w:color w:val="3363A4"/>
              </w:rPr>
            </w:rPrChange>
          </w:rPr>
          <w:t>DamageScript</w:t>
        </w:r>
        <w:r w:rsidRPr="00BD713F">
          <w:rPr>
            <w:rFonts w:ascii="Menlo" w:hAnsi="Menlo" w:cs="Menlo"/>
            <w:color w:val="222222"/>
            <w:sz w:val="18"/>
            <w:szCs w:val="18"/>
            <w:rPrChange w:id="1157" w:author="Emil Luusua" w:date="2019-03-13T19:00:00Z">
              <w:rPr>
                <w:rFonts w:ascii="Menlo" w:hAnsi="Menlo" w:cs="Menlo"/>
                <w:color w:val="222222"/>
              </w:rPr>
            </w:rPrChange>
          </w:rPr>
          <w:t>&gt;();</w:t>
        </w:r>
        <w:r w:rsidRPr="00BD713F">
          <w:rPr>
            <w:rFonts w:ascii="Menlo" w:hAnsi="Menlo" w:cs="Menlo"/>
            <w:sz w:val="18"/>
            <w:szCs w:val="18"/>
            <w:rPrChange w:id="1158" w:author="Emil Luusua" w:date="2019-03-13T19:00:00Z">
              <w:rPr>
                <w:rFonts w:ascii="Menlo" w:hAnsi="Menlo" w:cs="Menlo"/>
              </w:rPr>
            </w:rPrChange>
          </w:rPr>
          <w:br/>
        </w:r>
        <w:r w:rsidRPr="00BD713F">
          <w:rPr>
            <w:rFonts w:ascii="Menlo" w:hAnsi="Menlo" w:cs="Menlo"/>
            <w:color w:val="222222"/>
            <w:sz w:val="18"/>
            <w:szCs w:val="18"/>
            <w:rPrChange w:id="1159" w:author="Emil Luusua" w:date="2019-03-13T19:00:00Z">
              <w:rPr>
                <w:rFonts w:ascii="Menlo" w:hAnsi="Menlo" w:cs="Menlo"/>
                <w:color w:val="222222"/>
              </w:rPr>
            </w:rPrChange>
          </w:rPr>
          <w:t>            </w:t>
        </w:r>
        <w:r w:rsidRPr="00BD713F">
          <w:rPr>
            <w:rFonts w:ascii="Menlo" w:hAnsi="Menlo" w:cs="Menlo"/>
            <w:color w:val="009695"/>
            <w:sz w:val="18"/>
            <w:szCs w:val="18"/>
            <w:rPrChange w:id="1160" w:author="Emil Luusua" w:date="2019-03-13T19:00:00Z">
              <w:rPr>
                <w:rFonts w:ascii="Menlo" w:hAnsi="Menlo" w:cs="Menlo"/>
                <w:color w:val="009695"/>
              </w:rPr>
            </w:rPrChange>
          </w:rPr>
          <w:t>if</w:t>
        </w:r>
        <w:r w:rsidRPr="00BD713F">
          <w:rPr>
            <w:rFonts w:ascii="Menlo" w:hAnsi="Menlo" w:cs="Menlo"/>
            <w:color w:val="222222"/>
            <w:sz w:val="18"/>
            <w:szCs w:val="18"/>
            <w:rPrChange w:id="1161" w:author="Emil Luusua" w:date="2019-03-13T19:00:00Z">
              <w:rPr>
                <w:rFonts w:ascii="Menlo" w:hAnsi="Menlo" w:cs="Menlo"/>
                <w:color w:val="222222"/>
              </w:rPr>
            </w:rPrChange>
          </w:rPr>
          <w:t> (</w:t>
        </w:r>
        <w:proofErr w:type="spellStart"/>
        <w:r w:rsidRPr="00BD713F">
          <w:rPr>
            <w:rFonts w:ascii="Menlo" w:hAnsi="Menlo" w:cs="Menlo"/>
            <w:color w:val="222222"/>
            <w:sz w:val="18"/>
            <w:szCs w:val="18"/>
            <w:rPrChange w:id="1162" w:author="Emil Luusua" w:date="2019-03-13T19:00:00Z">
              <w:rPr>
                <w:rFonts w:ascii="Menlo" w:hAnsi="Menlo" w:cs="Menlo"/>
                <w:color w:val="222222"/>
              </w:rPr>
            </w:rPrChange>
          </w:rPr>
          <w:t>dmgScript</w:t>
        </w:r>
        <w:proofErr w:type="spellEnd"/>
        <w:r w:rsidRPr="00BD713F">
          <w:rPr>
            <w:rFonts w:ascii="Menlo" w:hAnsi="Menlo" w:cs="Menlo"/>
            <w:color w:val="222222"/>
            <w:sz w:val="18"/>
            <w:szCs w:val="18"/>
            <w:rPrChange w:id="1163" w:author="Emil Luusua" w:date="2019-03-13T19:00:00Z">
              <w:rPr>
                <w:rFonts w:ascii="Menlo" w:hAnsi="Menlo" w:cs="Menlo"/>
                <w:color w:val="222222"/>
              </w:rPr>
            </w:rPrChange>
          </w:rPr>
          <w:t> != </w:t>
        </w:r>
        <w:r w:rsidRPr="00BD713F">
          <w:rPr>
            <w:rFonts w:ascii="Menlo" w:hAnsi="Menlo" w:cs="Menlo"/>
            <w:color w:val="009695"/>
            <w:sz w:val="18"/>
            <w:szCs w:val="18"/>
            <w:rPrChange w:id="1164" w:author="Emil Luusua" w:date="2019-03-13T19:00:00Z">
              <w:rPr>
                <w:rFonts w:ascii="Menlo" w:hAnsi="Menlo" w:cs="Menlo"/>
                <w:color w:val="009695"/>
              </w:rPr>
            </w:rPrChange>
          </w:rPr>
          <w:t>null</w:t>
        </w:r>
        <w:r w:rsidRPr="00BD713F">
          <w:rPr>
            <w:rFonts w:ascii="Menlo" w:hAnsi="Menlo" w:cs="Menlo"/>
            <w:color w:val="222222"/>
            <w:sz w:val="18"/>
            <w:szCs w:val="18"/>
            <w:rPrChange w:id="1165" w:author="Emil Luusua" w:date="2019-03-13T19:00:00Z">
              <w:rPr>
                <w:rFonts w:ascii="Menlo" w:hAnsi="Menlo" w:cs="Menlo"/>
                <w:color w:val="222222"/>
              </w:rPr>
            </w:rPrChange>
          </w:rPr>
          <w:t>)</w:t>
        </w:r>
        <w:r w:rsidRPr="00BD713F">
          <w:rPr>
            <w:rFonts w:ascii="Menlo" w:hAnsi="Menlo" w:cs="Menlo"/>
            <w:sz w:val="18"/>
            <w:szCs w:val="18"/>
            <w:rPrChange w:id="1166" w:author="Emil Luusua" w:date="2019-03-13T19:00:00Z">
              <w:rPr>
                <w:rFonts w:ascii="Menlo" w:hAnsi="Menlo" w:cs="Menlo"/>
              </w:rPr>
            </w:rPrChange>
          </w:rPr>
          <w:br/>
        </w:r>
        <w:r w:rsidRPr="00BD713F">
          <w:rPr>
            <w:rFonts w:ascii="Menlo" w:hAnsi="Menlo" w:cs="Menlo"/>
            <w:color w:val="222222"/>
            <w:sz w:val="18"/>
            <w:szCs w:val="18"/>
            <w:rPrChange w:id="1167" w:author="Emil Luusua" w:date="2019-03-13T19:00:00Z">
              <w:rPr>
                <w:rFonts w:ascii="Menlo" w:hAnsi="Menlo" w:cs="Menlo"/>
                <w:color w:val="222222"/>
              </w:rPr>
            </w:rPrChange>
          </w:rPr>
          <w:t>            {</w:t>
        </w:r>
        <w:r w:rsidRPr="00BD713F">
          <w:rPr>
            <w:rFonts w:ascii="Menlo" w:hAnsi="Menlo" w:cs="Menlo"/>
            <w:sz w:val="18"/>
            <w:szCs w:val="18"/>
            <w:rPrChange w:id="1168" w:author="Emil Luusua" w:date="2019-03-13T19:00:00Z">
              <w:rPr>
                <w:rFonts w:ascii="Menlo" w:hAnsi="Menlo" w:cs="Menlo"/>
              </w:rPr>
            </w:rPrChange>
          </w:rPr>
          <w:br/>
        </w:r>
        <w:r w:rsidRPr="00BD713F">
          <w:rPr>
            <w:rFonts w:ascii="Menlo" w:hAnsi="Menlo" w:cs="Menlo"/>
            <w:color w:val="222222"/>
            <w:sz w:val="18"/>
            <w:szCs w:val="18"/>
            <w:rPrChange w:id="1169" w:author="Emil Luusua" w:date="2019-03-13T19:00:00Z">
              <w:rPr>
                <w:rFonts w:ascii="Menlo" w:hAnsi="Menlo" w:cs="Menlo"/>
                <w:color w:val="222222"/>
              </w:rPr>
            </w:rPrChange>
          </w:rPr>
          <w:t>                </w:t>
        </w:r>
        <w:r w:rsidRPr="00BD713F">
          <w:rPr>
            <w:rFonts w:ascii="Menlo" w:hAnsi="Menlo" w:cs="Menlo"/>
            <w:color w:val="888A85"/>
            <w:sz w:val="18"/>
            <w:szCs w:val="18"/>
            <w:rPrChange w:id="1170" w:author="Emil Luusua" w:date="2019-03-13T19:00:00Z">
              <w:rPr>
                <w:rFonts w:ascii="Menlo" w:hAnsi="Menlo" w:cs="Menlo"/>
                <w:color w:val="888A85"/>
              </w:rPr>
            </w:rPrChange>
          </w:rPr>
          <w:t>// Take Damage</w:t>
        </w:r>
        <w:r w:rsidRPr="00BD713F">
          <w:rPr>
            <w:rFonts w:ascii="Menlo" w:hAnsi="Menlo" w:cs="Menlo"/>
            <w:sz w:val="18"/>
            <w:szCs w:val="18"/>
            <w:rPrChange w:id="1171" w:author="Emil Luusua" w:date="2019-03-13T19:00:00Z">
              <w:rPr>
                <w:rFonts w:ascii="Menlo" w:hAnsi="Menlo" w:cs="Menlo"/>
              </w:rPr>
            </w:rPrChange>
          </w:rPr>
          <w:br/>
        </w:r>
        <w:r w:rsidRPr="00BD713F">
          <w:rPr>
            <w:rFonts w:ascii="Menlo" w:hAnsi="Menlo" w:cs="Menlo"/>
            <w:color w:val="222222"/>
            <w:sz w:val="18"/>
            <w:szCs w:val="18"/>
            <w:rPrChange w:id="1172" w:author="Emil Luusua" w:date="2019-03-13T19:00:00Z">
              <w:rPr>
                <w:rFonts w:ascii="Menlo" w:hAnsi="Menlo" w:cs="Menlo"/>
                <w:color w:val="222222"/>
              </w:rPr>
            </w:rPrChange>
          </w:rPr>
          <w:t>                </w:t>
        </w:r>
        <w:proofErr w:type="spellStart"/>
        <w:r w:rsidRPr="00BD713F">
          <w:rPr>
            <w:rFonts w:ascii="Menlo" w:hAnsi="Menlo" w:cs="Menlo"/>
            <w:color w:val="3363A4"/>
            <w:sz w:val="18"/>
            <w:szCs w:val="18"/>
            <w:rPrChange w:id="1173" w:author="Emil Luusua" w:date="2019-03-13T19:00:00Z">
              <w:rPr>
                <w:rFonts w:ascii="Menlo" w:hAnsi="Menlo" w:cs="Menlo"/>
                <w:color w:val="3363A4"/>
              </w:rPr>
            </w:rPrChange>
          </w:rPr>
          <w:t>Debug</w:t>
        </w:r>
        <w:r w:rsidRPr="00BD713F">
          <w:rPr>
            <w:rFonts w:ascii="Menlo" w:hAnsi="Menlo" w:cs="Menlo"/>
            <w:color w:val="222222"/>
            <w:sz w:val="18"/>
            <w:szCs w:val="18"/>
            <w:rPrChange w:id="1174" w:author="Emil Luusua" w:date="2019-03-13T19:00:00Z">
              <w:rPr>
                <w:rFonts w:ascii="Menlo" w:hAnsi="Menlo" w:cs="Menlo"/>
                <w:color w:val="222222"/>
              </w:rPr>
            </w:rPrChange>
          </w:rPr>
          <w:t>.Log</w:t>
        </w:r>
        <w:proofErr w:type="spellEnd"/>
        <w:r w:rsidRPr="00BD713F">
          <w:rPr>
            <w:rFonts w:ascii="Menlo" w:hAnsi="Menlo" w:cs="Menlo"/>
            <w:color w:val="222222"/>
            <w:sz w:val="18"/>
            <w:szCs w:val="18"/>
            <w:rPrChange w:id="1175" w:author="Emil Luusua" w:date="2019-03-13T19:00:00Z">
              <w:rPr>
                <w:rFonts w:ascii="Menlo" w:hAnsi="Menlo" w:cs="Menlo"/>
                <w:color w:val="222222"/>
              </w:rPr>
            </w:rPrChange>
          </w:rPr>
          <w:t>(</w:t>
        </w:r>
        <w:r w:rsidRPr="00BD713F">
          <w:rPr>
            <w:rFonts w:ascii="Menlo" w:hAnsi="Menlo" w:cs="Menlo"/>
            <w:color w:val="DB7100"/>
            <w:sz w:val="18"/>
            <w:szCs w:val="18"/>
            <w:rPrChange w:id="1176" w:author="Emil Luusua" w:date="2019-03-13T19:00:00Z">
              <w:rPr>
                <w:rFonts w:ascii="Menlo" w:hAnsi="Menlo" w:cs="Menlo"/>
                <w:color w:val="DB7100"/>
              </w:rPr>
            </w:rPrChange>
          </w:rPr>
          <w:t>"hit"</w:t>
        </w:r>
        <w:r w:rsidRPr="00BD713F">
          <w:rPr>
            <w:rFonts w:ascii="Menlo" w:hAnsi="Menlo" w:cs="Menlo"/>
            <w:color w:val="222222"/>
            <w:sz w:val="18"/>
            <w:szCs w:val="18"/>
            <w:rPrChange w:id="1177" w:author="Emil Luusua" w:date="2019-03-13T19:00:00Z">
              <w:rPr>
                <w:rFonts w:ascii="Menlo" w:hAnsi="Menlo" w:cs="Menlo"/>
                <w:color w:val="222222"/>
              </w:rPr>
            </w:rPrChange>
          </w:rPr>
          <w:t>);</w:t>
        </w:r>
        <w:r w:rsidRPr="00BD713F">
          <w:rPr>
            <w:rFonts w:ascii="Menlo" w:hAnsi="Menlo" w:cs="Menlo"/>
            <w:sz w:val="18"/>
            <w:szCs w:val="18"/>
            <w:rPrChange w:id="1178" w:author="Emil Luusua" w:date="2019-03-13T19:00:00Z">
              <w:rPr>
                <w:rFonts w:ascii="Menlo" w:hAnsi="Menlo" w:cs="Menlo"/>
              </w:rPr>
            </w:rPrChange>
          </w:rPr>
          <w:br/>
        </w:r>
        <w:r w:rsidRPr="00BD713F">
          <w:rPr>
            <w:rFonts w:ascii="Menlo" w:hAnsi="Menlo" w:cs="Menlo"/>
            <w:color w:val="222222"/>
            <w:sz w:val="18"/>
            <w:szCs w:val="18"/>
            <w:rPrChange w:id="1179" w:author="Emil Luusua" w:date="2019-03-13T19:00:00Z">
              <w:rPr>
                <w:rFonts w:ascii="Menlo" w:hAnsi="Menlo" w:cs="Menlo"/>
                <w:color w:val="222222"/>
              </w:rPr>
            </w:rPrChange>
          </w:rPr>
          <w:t>                </w:t>
        </w:r>
        <w:proofErr w:type="spellStart"/>
        <w:r w:rsidRPr="00BD713F">
          <w:rPr>
            <w:rFonts w:ascii="Menlo" w:hAnsi="Menlo" w:cs="Menlo"/>
            <w:color w:val="222222"/>
            <w:sz w:val="18"/>
            <w:szCs w:val="18"/>
            <w:rPrChange w:id="1180" w:author="Emil Luusua" w:date="2019-03-13T19:00:00Z">
              <w:rPr>
                <w:rFonts w:ascii="Menlo" w:hAnsi="Menlo" w:cs="Menlo"/>
                <w:color w:val="222222"/>
              </w:rPr>
            </w:rPrChange>
          </w:rPr>
          <w:t>InflictDamage</w:t>
        </w:r>
        <w:proofErr w:type="spellEnd"/>
        <w:r w:rsidRPr="00BD713F">
          <w:rPr>
            <w:rFonts w:ascii="Menlo" w:hAnsi="Menlo" w:cs="Menlo"/>
            <w:color w:val="222222"/>
            <w:sz w:val="18"/>
            <w:szCs w:val="18"/>
            <w:rPrChange w:id="1181" w:author="Emil Luusua" w:date="2019-03-13T19:00:00Z">
              <w:rPr>
                <w:rFonts w:ascii="Menlo" w:hAnsi="Menlo" w:cs="Menlo"/>
                <w:color w:val="222222"/>
              </w:rPr>
            </w:rPrChange>
          </w:rPr>
          <w:t>(</w:t>
        </w:r>
        <w:proofErr w:type="spellStart"/>
        <w:r w:rsidRPr="00BD713F">
          <w:rPr>
            <w:rFonts w:ascii="Menlo" w:hAnsi="Menlo" w:cs="Menlo"/>
            <w:color w:val="222222"/>
            <w:sz w:val="18"/>
            <w:szCs w:val="18"/>
            <w:rPrChange w:id="1182" w:author="Emil Luusua" w:date="2019-03-13T19:00:00Z">
              <w:rPr>
                <w:rFonts w:ascii="Menlo" w:hAnsi="Menlo" w:cs="Menlo"/>
                <w:color w:val="222222"/>
              </w:rPr>
            </w:rPrChange>
          </w:rPr>
          <w:t>dmgScript.damage</w:t>
        </w:r>
        <w:proofErr w:type="spellEnd"/>
        <w:r w:rsidRPr="00BD713F">
          <w:rPr>
            <w:rFonts w:ascii="Menlo" w:hAnsi="Menlo" w:cs="Menlo"/>
            <w:color w:val="222222"/>
            <w:sz w:val="18"/>
            <w:szCs w:val="18"/>
            <w:rPrChange w:id="1183" w:author="Emil Luusua" w:date="2019-03-13T19:00:00Z">
              <w:rPr>
                <w:rFonts w:ascii="Menlo" w:hAnsi="Menlo" w:cs="Menlo"/>
                <w:color w:val="222222"/>
              </w:rPr>
            </w:rPrChange>
          </w:rPr>
          <w:t>);</w:t>
        </w:r>
        <w:r w:rsidRPr="00BD713F">
          <w:rPr>
            <w:rFonts w:ascii="Menlo" w:hAnsi="Menlo" w:cs="Menlo"/>
            <w:sz w:val="18"/>
            <w:szCs w:val="18"/>
            <w:rPrChange w:id="1184" w:author="Emil Luusua" w:date="2019-03-13T19:00:00Z">
              <w:rPr>
                <w:rFonts w:ascii="Menlo" w:hAnsi="Menlo" w:cs="Menlo"/>
              </w:rPr>
            </w:rPrChange>
          </w:rPr>
          <w:br/>
        </w:r>
        <w:r w:rsidRPr="00BD713F">
          <w:rPr>
            <w:rFonts w:ascii="Menlo" w:hAnsi="Menlo" w:cs="Menlo"/>
            <w:color w:val="222222"/>
            <w:sz w:val="18"/>
            <w:szCs w:val="18"/>
            <w:rPrChange w:id="1185" w:author="Emil Luusua" w:date="2019-03-13T19:00:00Z">
              <w:rPr>
                <w:rFonts w:ascii="Menlo" w:hAnsi="Menlo" w:cs="Menlo"/>
                <w:color w:val="222222"/>
              </w:rPr>
            </w:rPrChange>
          </w:rPr>
          <w:t>                </w:t>
        </w:r>
        <w:proofErr w:type="spellStart"/>
        <w:r w:rsidRPr="00BD713F">
          <w:rPr>
            <w:rFonts w:ascii="Menlo" w:hAnsi="Menlo" w:cs="Menlo"/>
            <w:color w:val="222222"/>
            <w:sz w:val="18"/>
            <w:szCs w:val="18"/>
            <w:rPrChange w:id="1186" w:author="Emil Luusua" w:date="2019-03-13T19:00:00Z">
              <w:rPr>
                <w:rFonts w:ascii="Menlo" w:hAnsi="Menlo" w:cs="Menlo"/>
                <w:color w:val="222222"/>
              </w:rPr>
            </w:rPrChange>
          </w:rPr>
          <w:t>timeSinceDamaged</w:t>
        </w:r>
        <w:proofErr w:type="spellEnd"/>
        <w:r w:rsidRPr="00BD713F">
          <w:rPr>
            <w:rFonts w:ascii="Menlo" w:hAnsi="Menlo" w:cs="Menlo"/>
            <w:color w:val="222222"/>
            <w:sz w:val="18"/>
            <w:szCs w:val="18"/>
            <w:rPrChange w:id="1187" w:author="Emil Luusua" w:date="2019-03-13T19:00:00Z">
              <w:rPr>
                <w:rFonts w:ascii="Menlo" w:hAnsi="Menlo" w:cs="Menlo"/>
                <w:color w:val="222222"/>
              </w:rPr>
            </w:rPrChange>
          </w:rPr>
          <w:t> = </w:t>
        </w:r>
        <w:r w:rsidRPr="00BD713F">
          <w:rPr>
            <w:rFonts w:ascii="Menlo" w:hAnsi="Menlo" w:cs="Menlo"/>
            <w:color w:val="DB7100"/>
            <w:sz w:val="18"/>
            <w:szCs w:val="18"/>
            <w:rPrChange w:id="1188" w:author="Emil Luusua" w:date="2019-03-13T19:00:00Z">
              <w:rPr>
                <w:rFonts w:ascii="Menlo" w:hAnsi="Menlo" w:cs="Menlo"/>
                <w:color w:val="DB7100"/>
              </w:rPr>
            </w:rPrChange>
          </w:rPr>
          <w:t>0.0f</w:t>
        </w:r>
        <w:r w:rsidRPr="00BD713F">
          <w:rPr>
            <w:rFonts w:ascii="Menlo" w:hAnsi="Menlo" w:cs="Menlo"/>
            <w:color w:val="222222"/>
            <w:sz w:val="18"/>
            <w:szCs w:val="18"/>
            <w:rPrChange w:id="1189" w:author="Emil Luusua" w:date="2019-03-13T19:00:00Z">
              <w:rPr>
                <w:rFonts w:ascii="Menlo" w:hAnsi="Menlo" w:cs="Menlo"/>
                <w:color w:val="222222"/>
              </w:rPr>
            </w:rPrChange>
          </w:rPr>
          <w:t>;</w:t>
        </w:r>
        <w:r w:rsidRPr="00BD713F">
          <w:rPr>
            <w:rFonts w:ascii="Menlo" w:hAnsi="Menlo" w:cs="Menlo"/>
            <w:sz w:val="18"/>
            <w:szCs w:val="18"/>
            <w:rPrChange w:id="1190" w:author="Emil Luusua" w:date="2019-03-13T19:00:00Z">
              <w:rPr>
                <w:rFonts w:ascii="Menlo" w:hAnsi="Menlo" w:cs="Menlo"/>
              </w:rPr>
            </w:rPrChange>
          </w:rPr>
          <w:br/>
        </w:r>
        <w:r w:rsidRPr="00BD713F">
          <w:rPr>
            <w:rFonts w:ascii="Menlo" w:hAnsi="Menlo" w:cs="Menlo"/>
            <w:sz w:val="18"/>
            <w:szCs w:val="18"/>
            <w:rPrChange w:id="1191" w:author="Emil Luusua" w:date="2019-03-13T19:00:00Z">
              <w:rPr>
                <w:rFonts w:ascii="Menlo" w:hAnsi="Menlo" w:cs="Menlo"/>
              </w:rPr>
            </w:rPrChange>
          </w:rPr>
          <w:br/>
        </w:r>
        <w:r w:rsidRPr="00BD713F">
          <w:rPr>
            <w:rFonts w:ascii="Menlo" w:hAnsi="Menlo" w:cs="Menlo"/>
            <w:color w:val="222222"/>
            <w:sz w:val="18"/>
            <w:szCs w:val="18"/>
            <w:rPrChange w:id="1192" w:author="Emil Luusua" w:date="2019-03-13T19:00:00Z">
              <w:rPr>
                <w:rFonts w:ascii="Menlo" w:hAnsi="Menlo" w:cs="Menlo"/>
                <w:color w:val="222222"/>
              </w:rPr>
            </w:rPrChange>
          </w:rPr>
          <w:t>                </w:t>
        </w:r>
        <w:r w:rsidRPr="00BD713F">
          <w:rPr>
            <w:rFonts w:ascii="Menlo" w:hAnsi="Menlo" w:cs="Menlo"/>
            <w:color w:val="888A85"/>
            <w:sz w:val="18"/>
            <w:szCs w:val="18"/>
            <w:rPrChange w:id="1193" w:author="Emil Luusua" w:date="2019-03-13T19:00:00Z">
              <w:rPr>
                <w:rFonts w:ascii="Menlo" w:hAnsi="Menlo" w:cs="Menlo"/>
                <w:color w:val="888A85"/>
              </w:rPr>
            </w:rPrChange>
          </w:rPr>
          <w:t>// Trigger damaged animation</w:t>
        </w:r>
        <w:r w:rsidRPr="00BD713F">
          <w:rPr>
            <w:rFonts w:ascii="Menlo" w:hAnsi="Menlo" w:cs="Menlo"/>
            <w:sz w:val="18"/>
            <w:szCs w:val="18"/>
            <w:rPrChange w:id="1194" w:author="Emil Luusua" w:date="2019-03-13T19:00:00Z">
              <w:rPr>
                <w:rFonts w:ascii="Menlo" w:hAnsi="Menlo" w:cs="Menlo"/>
              </w:rPr>
            </w:rPrChange>
          </w:rPr>
          <w:br/>
        </w:r>
        <w:r w:rsidRPr="00BD713F">
          <w:rPr>
            <w:rFonts w:ascii="Menlo" w:hAnsi="Menlo" w:cs="Menlo"/>
            <w:color w:val="222222"/>
            <w:sz w:val="18"/>
            <w:szCs w:val="18"/>
            <w:rPrChange w:id="1195" w:author="Emil Luusua" w:date="2019-03-13T19:00:00Z">
              <w:rPr>
                <w:rFonts w:ascii="Menlo" w:hAnsi="Menlo" w:cs="Menlo"/>
                <w:color w:val="222222"/>
              </w:rPr>
            </w:rPrChange>
          </w:rPr>
          <w:t>                </w:t>
        </w:r>
        <w:r w:rsidRPr="00BD713F">
          <w:rPr>
            <w:rFonts w:ascii="Menlo" w:hAnsi="Menlo" w:cs="Menlo"/>
            <w:color w:val="009695"/>
            <w:sz w:val="18"/>
            <w:szCs w:val="18"/>
            <w:rPrChange w:id="1196" w:author="Emil Luusua" w:date="2019-03-13T19:00:00Z">
              <w:rPr>
                <w:rFonts w:ascii="Menlo" w:hAnsi="Menlo" w:cs="Menlo"/>
                <w:color w:val="009695"/>
              </w:rPr>
            </w:rPrChange>
          </w:rPr>
          <w:t>if</w:t>
        </w:r>
        <w:r w:rsidRPr="00BD713F">
          <w:rPr>
            <w:rFonts w:ascii="Menlo" w:hAnsi="Menlo" w:cs="Menlo"/>
            <w:color w:val="222222"/>
            <w:sz w:val="18"/>
            <w:szCs w:val="18"/>
            <w:rPrChange w:id="1197" w:author="Emil Luusua" w:date="2019-03-13T19:00:00Z">
              <w:rPr>
                <w:rFonts w:ascii="Menlo" w:hAnsi="Menlo" w:cs="Menlo"/>
                <w:color w:val="222222"/>
              </w:rPr>
            </w:rPrChange>
          </w:rPr>
          <w:t>(</w:t>
        </w:r>
        <w:proofErr w:type="spellStart"/>
        <w:r w:rsidRPr="00BD713F">
          <w:rPr>
            <w:rFonts w:ascii="Menlo" w:hAnsi="Menlo" w:cs="Menlo"/>
            <w:color w:val="222222"/>
            <w:sz w:val="18"/>
            <w:szCs w:val="18"/>
            <w:rPrChange w:id="1198" w:author="Emil Luusua" w:date="2019-03-13T19:00:00Z">
              <w:rPr>
                <w:rFonts w:ascii="Menlo" w:hAnsi="Menlo" w:cs="Menlo"/>
                <w:color w:val="222222"/>
              </w:rPr>
            </w:rPrChange>
          </w:rPr>
          <w:t>anim</w:t>
        </w:r>
        <w:proofErr w:type="spellEnd"/>
        <w:r w:rsidRPr="00BD713F">
          <w:rPr>
            <w:rFonts w:ascii="Menlo" w:hAnsi="Menlo" w:cs="Menlo"/>
            <w:color w:val="222222"/>
            <w:sz w:val="18"/>
            <w:szCs w:val="18"/>
            <w:rPrChange w:id="1199" w:author="Emil Luusua" w:date="2019-03-13T19:00:00Z">
              <w:rPr>
                <w:rFonts w:ascii="Menlo" w:hAnsi="Menlo" w:cs="Menlo"/>
                <w:color w:val="222222"/>
              </w:rPr>
            </w:rPrChange>
          </w:rPr>
          <w:t> != </w:t>
        </w:r>
        <w:r w:rsidRPr="00BD713F">
          <w:rPr>
            <w:rFonts w:ascii="Menlo" w:hAnsi="Menlo" w:cs="Menlo"/>
            <w:color w:val="009695"/>
            <w:sz w:val="18"/>
            <w:szCs w:val="18"/>
            <w:rPrChange w:id="1200" w:author="Emil Luusua" w:date="2019-03-13T19:00:00Z">
              <w:rPr>
                <w:rFonts w:ascii="Menlo" w:hAnsi="Menlo" w:cs="Menlo"/>
                <w:color w:val="009695"/>
              </w:rPr>
            </w:rPrChange>
          </w:rPr>
          <w:t>null</w:t>
        </w:r>
        <w:r w:rsidRPr="00BD713F">
          <w:rPr>
            <w:rFonts w:ascii="Menlo" w:hAnsi="Menlo" w:cs="Menlo"/>
            <w:color w:val="222222"/>
            <w:sz w:val="18"/>
            <w:szCs w:val="18"/>
            <w:rPrChange w:id="1201" w:author="Emil Luusua" w:date="2019-03-13T19:00:00Z">
              <w:rPr>
                <w:rFonts w:ascii="Menlo" w:hAnsi="Menlo" w:cs="Menlo"/>
                <w:color w:val="222222"/>
              </w:rPr>
            </w:rPrChange>
          </w:rPr>
          <w:t>)</w:t>
        </w:r>
        <w:r w:rsidRPr="00BD713F">
          <w:rPr>
            <w:rFonts w:ascii="Menlo" w:hAnsi="Menlo" w:cs="Menlo"/>
            <w:sz w:val="18"/>
            <w:szCs w:val="18"/>
            <w:rPrChange w:id="1202" w:author="Emil Luusua" w:date="2019-03-13T19:00:00Z">
              <w:rPr>
                <w:rFonts w:ascii="Menlo" w:hAnsi="Menlo" w:cs="Menlo"/>
              </w:rPr>
            </w:rPrChange>
          </w:rPr>
          <w:br/>
        </w:r>
        <w:r w:rsidRPr="00BD713F">
          <w:rPr>
            <w:rFonts w:ascii="Menlo" w:hAnsi="Menlo" w:cs="Menlo"/>
            <w:color w:val="222222"/>
            <w:sz w:val="18"/>
            <w:szCs w:val="18"/>
            <w:rPrChange w:id="1203" w:author="Emil Luusua" w:date="2019-03-13T19:00:00Z">
              <w:rPr>
                <w:rFonts w:ascii="Menlo" w:hAnsi="Menlo" w:cs="Menlo"/>
                <w:color w:val="222222"/>
              </w:rPr>
            </w:rPrChange>
          </w:rPr>
          <w:t>                {</w:t>
        </w:r>
        <w:r w:rsidRPr="00BD713F">
          <w:rPr>
            <w:rFonts w:ascii="Menlo" w:hAnsi="Menlo" w:cs="Menlo"/>
            <w:sz w:val="18"/>
            <w:szCs w:val="18"/>
            <w:rPrChange w:id="1204" w:author="Emil Luusua" w:date="2019-03-13T19:00:00Z">
              <w:rPr>
                <w:rFonts w:ascii="Menlo" w:hAnsi="Menlo" w:cs="Menlo"/>
              </w:rPr>
            </w:rPrChange>
          </w:rPr>
          <w:br/>
        </w:r>
        <w:r w:rsidRPr="00BD713F">
          <w:rPr>
            <w:rFonts w:ascii="Menlo" w:hAnsi="Menlo" w:cs="Menlo"/>
            <w:color w:val="222222"/>
            <w:sz w:val="18"/>
            <w:szCs w:val="18"/>
            <w:rPrChange w:id="1205" w:author="Emil Luusua" w:date="2019-03-13T19:00:00Z">
              <w:rPr>
                <w:rFonts w:ascii="Menlo" w:hAnsi="Menlo" w:cs="Menlo"/>
                <w:color w:val="222222"/>
              </w:rPr>
            </w:rPrChange>
          </w:rPr>
          <w:t>                    </w:t>
        </w:r>
        <w:proofErr w:type="spellStart"/>
        <w:r w:rsidRPr="00BD713F">
          <w:rPr>
            <w:rFonts w:ascii="Menlo" w:hAnsi="Menlo" w:cs="Menlo"/>
            <w:color w:val="222222"/>
            <w:sz w:val="18"/>
            <w:szCs w:val="18"/>
            <w:rPrChange w:id="1206" w:author="Emil Luusua" w:date="2019-03-13T19:00:00Z">
              <w:rPr>
                <w:rFonts w:ascii="Menlo" w:hAnsi="Menlo" w:cs="Menlo"/>
                <w:color w:val="222222"/>
              </w:rPr>
            </w:rPrChange>
          </w:rPr>
          <w:t>anim.SetTrigger</w:t>
        </w:r>
        <w:proofErr w:type="spellEnd"/>
        <w:r w:rsidRPr="00BD713F">
          <w:rPr>
            <w:rFonts w:ascii="Menlo" w:hAnsi="Menlo" w:cs="Menlo"/>
            <w:color w:val="222222"/>
            <w:sz w:val="18"/>
            <w:szCs w:val="18"/>
            <w:rPrChange w:id="1207" w:author="Emil Luusua" w:date="2019-03-13T19:00:00Z">
              <w:rPr>
                <w:rFonts w:ascii="Menlo" w:hAnsi="Menlo" w:cs="Menlo"/>
                <w:color w:val="222222"/>
              </w:rPr>
            </w:rPrChange>
          </w:rPr>
          <w:t>(</w:t>
        </w:r>
        <w:proofErr w:type="spellStart"/>
        <w:r w:rsidRPr="00BD713F">
          <w:rPr>
            <w:rFonts w:ascii="Menlo" w:hAnsi="Menlo" w:cs="Menlo"/>
            <w:color w:val="222222"/>
            <w:sz w:val="18"/>
            <w:szCs w:val="18"/>
            <w:rPrChange w:id="1208" w:author="Emil Luusua" w:date="2019-03-13T19:00:00Z">
              <w:rPr>
                <w:rFonts w:ascii="Menlo" w:hAnsi="Menlo" w:cs="Menlo"/>
                <w:color w:val="222222"/>
              </w:rPr>
            </w:rPrChange>
          </w:rPr>
          <w:t>damageHash</w:t>
        </w:r>
        <w:proofErr w:type="spellEnd"/>
        <w:r w:rsidRPr="00BD713F">
          <w:rPr>
            <w:rFonts w:ascii="Menlo" w:hAnsi="Menlo" w:cs="Menlo"/>
            <w:color w:val="222222"/>
            <w:sz w:val="18"/>
            <w:szCs w:val="18"/>
            <w:rPrChange w:id="1209" w:author="Emil Luusua" w:date="2019-03-13T19:00:00Z">
              <w:rPr>
                <w:rFonts w:ascii="Menlo" w:hAnsi="Menlo" w:cs="Menlo"/>
                <w:color w:val="222222"/>
              </w:rPr>
            </w:rPrChange>
          </w:rPr>
          <w:t>);</w:t>
        </w:r>
        <w:r w:rsidRPr="00BD713F">
          <w:rPr>
            <w:rFonts w:ascii="Menlo" w:hAnsi="Menlo" w:cs="Menlo"/>
            <w:sz w:val="18"/>
            <w:szCs w:val="18"/>
            <w:rPrChange w:id="1210" w:author="Emil Luusua" w:date="2019-03-13T19:00:00Z">
              <w:rPr>
                <w:rFonts w:ascii="Menlo" w:hAnsi="Menlo" w:cs="Menlo"/>
              </w:rPr>
            </w:rPrChange>
          </w:rPr>
          <w:br/>
        </w:r>
        <w:r w:rsidRPr="00BD713F">
          <w:rPr>
            <w:rFonts w:ascii="Menlo" w:hAnsi="Menlo" w:cs="Menlo"/>
            <w:color w:val="222222"/>
            <w:sz w:val="18"/>
            <w:szCs w:val="18"/>
            <w:rPrChange w:id="1211" w:author="Emil Luusua" w:date="2019-03-13T19:00:00Z">
              <w:rPr>
                <w:rFonts w:ascii="Menlo" w:hAnsi="Menlo" w:cs="Menlo"/>
                <w:color w:val="222222"/>
              </w:rPr>
            </w:rPrChange>
          </w:rPr>
          <w:t>                }</w:t>
        </w:r>
        <w:r w:rsidRPr="00BD713F">
          <w:rPr>
            <w:rFonts w:ascii="Menlo" w:hAnsi="Menlo" w:cs="Menlo"/>
            <w:sz w:val="18"/>
            <w:szCs w:val="18"/>
            <w:rPrChange w:id="1212" w:author="Emil Luusua" w:date="2019-03-13T19:00:00Z">
              <w:rPr>
                <w:rFonts w:ascii="Menlo" w:hAnsi="Menlo" w:cs="Menlo"/>
              </w:rPr>
            </w:rPrChange>
          </w:rPr>
          <w:br/>
        </w:r>
        <w:r w:rsidRPr="00BD713F">
          <w:rPr>
            <w:rFonts w:ascii="Menlo" w:hAnsi="Menlo" w:cs="Menlo"/>
            <w:color w:val="222222"/>
            <w:sz w:val="18"/>
            <w:szCs w:val="18"/>
            <w:rPrChange w:id="1213" w:author="Emil Luusua" w:date="2019-03-13T19:00:00Z">
              <w:rPr>
                <w:rFonts w:ascii="Menlo" w:hAnsi="Menlo" w:cs="Menlo"/>
                <w:color w:val="222222"/>
              </w:rPr>
            </w:rPrChange>
          </w:rPr>
          <w:t>            }</w:t>
        </w:r>
        <w:r w:rsidRPr="00BD713F">
          <w:rPr>
            <w:rFonts w:ascii="Menlo" w:hAnsi="Menlo" w:cs="Menlo"/>
            <w:sz w:val="18"/>
            <w:szCs w:val="18"/>
            <w:rPrChange w:id="1214" w:author="Emil Luusua" w:date="2019-03-13T19:00:00Z">
              <w:rPr>
                <w:rFonts w:ascii="Menlo" w:hAnsi="Menlo" w:cs="Menlo"/>
              </w:rPr>
            </w:rPrChange>
          </w:rPr>
          <w:br/>
        </w:r>
        <w:r w:rsidRPr="00BD713F">
          <w:rPr>
            <w:rFonts w:ascii="Menlo" w:hAnsi="Menlo" w:cs="Menlo"/>
            <w:color w:val="222222"/>
            <w:sz w:val="18"/>
            <w:szCs w:val="18"/>
            <w:rPrChange w:id="1215" w:author="Emil Luusua" w:date="2019-03-13T19:00:00Z">
              <w:rPr>
                <w:rFonts w:ascii="Menlo" w:hAnsi="Menlo" w:cs="Menlo"/>
                <w:color w:val="222222"/>
              </w:rPr>
            </w:rPrChange>
          </w:rPr>
          <w:t>        }</w:t>
        </w:r>
        <w:r w:rsidRPr="00BD713F">
          <w:rPr>
            <w:rFonts w:ascii="Menlo" w:hAnsi="Menlo" w:cs="Menlo"/>
            <w:sz w:val="18"/>
            <w:szCs w:val="18"/>
            <w:rPrChange w:id="1216" w:author="Emil Luusua" w:date="2019-03-13T19:00:00Z">
              <w:rPr>
                <w:rFonts w:ascii="Menlo" w:hAnsi="Menlo" w:cs="Menlo"/>
              </w:rPr>
            </w:rPrChange>
          </w:rPr>
          <w:br/>
        </w:r>
        <w:r w:rsidRPr="00BD713F">
          <w:rPr>
            <w:rFonts w:ascii="Menlo" w:hAnsi="Menlo" w:cs="Menlo"/>
            <w:color w:val="222222"/>
            <w:sz w:val="18"/>
            <w:szCs w:val="18"/>
            <w:rPrChange w:id="1217" w:author="Emil Luusua" w:date="2019-03-13T19:00:00Z">
              <w:rPr>
                <w:rFonts w:ascii="Menlo" w:hAnsi="Menlo" w:cs="Menlo"/>
                <w:color w:val="222222"/>
              </w:rPr>
            </w:rPrChange>
          </w:rPr>
          <w:t>    }</w:t>
        </w:r>
        <w:r w:rsidRPr="00BD713F">
          <w:rPr>
            <w:sz w:val="18"/>
            <w:szCs w:val="18"/>
            <w:rPrChange w:id="1218" w:author="Emil Luusua" w:date="2019-03-13T19:00:00Z">
              <w:rPr/>
            </w:rPrChange>
          </w:rPr>
          <w:t xml:space="preserve"> </w:t>
        </w:r>
      </w:ins>
    </w:p>
    <w:p w:rsidR="00BD713F" w:rsidRDefault="00BD713F" w:rsidP="00620AD8">
      <w:pPr>
        <w:spacing w:after="120"/>
        <w:jc w:val="both"/>
        <w:rPr>
          <w:sz w:val="40"/>
          <w:szCs w:val="40"/>
        </w:rPr>
      </w:pPr>
    </w:p>
    <w:p w:rsidR="004177E5" w:rsidRDefault="004177E5" w:rsidP="004177E5">
      <w:pPr>
        <w:spacing w:after="120"/>
        <w:jc w:val="both"/>
        <w:rPr>
          <w:ins w:id="1219" w:author="Lin Feng (Dr)" w:date="2019-03-11T09:42:00Z"/>
          <w:sz w:val="40"/>
          <w:szCs w:val="40"/>
        </w:rPr>
      </w:pPr>
    </w:p>
    <w:p w:rsidR="004177E5" w:rsidRPr="00620AD8" w:rsidDel="00DA39DB" w:rsidRDefault="004177E5" w:rsidP="004177E5">
      <w:pPr>
        <w:spacing w:after="120"/>
        <w:jc w:val="both"/>
        <w:rPr>
          <w:ins w:id="1220" w:author="Lin Feng (Dr)" w:date="2019-03-11T09:42:00Z"/>
          <w:del w:id="1221" w:author="Emil Luusua" w:date="2019-03-13T18:57:00Z"/>
          <w:sz w:val="40"/>
          <w:szCs w:val="40"/>
        </w:rPr>
      </w:pPr>
      <w:ins w:id="1222" w:author="Lin Feng (Dr)" w:date="2019-03-11T09:42:00Z">
        <w:del w:id="1223" w:author="Emil Luusua" w:date="2019-03-13T18:57:00Z">
          <w:r w:rsidDel="00DA39DB">
            <w:rPr>
              <w:sz w:val="40"/>
              <w:szCs w:val="40"/>
            </w:rPr>
            <w:delText>[Insert illustrations and scripts]</w:delText>
          </w:r>
        </w:del>
      </w:ins>
    </w:p>
    <w:p w:rsidR="00182091" w:rsidRPr="0055123A" w:rsidDel="004177E5" w:rsidRDefault="00182091" w:rsidP="0051483D">
      <w:pPr>
        <w:spacing w:after="120"/>
        <w:jc w:val="both"/>
        <w:rPr>
          <w:del w:id="1224" w:author="Lin Feng (Dr)" w:date="2019-03-11T09:42:00Z"/>
          <w:sz w:val="40"/>
          <w:szCs w:val="40"/>
        </w:rPr>
      </w:pPr>
    </w:p>
    <w:p w:rsidR="001E13D8" w:rsidRPr="0055123A" w:rsidDel="004177E5" w:rsidRDefault="001E13D8" w:rsidP="00620AD8">
      <w:pPr>
        <w:spacing w:after="120"/>
        <w:jc w:val="both"/>
        <w:rPr>
          <w:del w:id="1225" w:author="Lin Feng (Dr)" w:date="2019-03-11T09:42:00Z"/>
          <w:sz w:val="40"/>
          <w:szCs w:val="40"/>
        </w:rPr>
      </w:pPr>
    </w:p>
    <w:p w:rsidR="001E13D8" w:rsidRPr="0055123A" w:rsidDel="004177E5" w:rsidRDefault="001E13D8" w:rsidP="00620AD8">
      <w:pPr>
        <w:spacing w:after="120"/>
        <w:jc w:val="both"/>
        <w:rPr>
          <w:del w:id="1226" w:author="Lin Feng (Dr)" w:date="2019-03-11T09:42:00Z"/>
          <w:sz w:val="40"/>
          <w:szCs w:val="40"/>
        </w:rPr>
      </w:pPr>
    </w:p>
    <w:p w:rsidR="00BC1DB7" w:rsidRPr="0055123A" w:rsidRDefault="001F4EA4" w:rsidP="00157363">
      <w:pPr>
        <w:pStyle w:val="Heading2"/>
        <w:rPr>
          <w:sz w:val="40"/>
          <w:szCs w:val="40"/>
        </w:rPr>
      </w:pPr>
      <w:r>
        <w:rPr>
          <w:sz w:val="40"/>
          <w:szCs w:val="40"/>
        </w:rPr>
        <w:br w:type="page"/>
      </w:r>
      <w:r w:rsidR="0051483D" w:rsidRPr="0055123A">
        <w:rPr>
          <w:sz w:val="40"/>
          <w:szCs w:val="40"/>
        </w:rPr>
        <w:lastRenderedPageBreak/>
        <w:t>Design of User Interface</w:t>
      </w:r>
    </w:p>
    <w:p w:rsidR="00611C0A" w:rsidRDefault="00611C0A" w:rsidP="00AA012F">
      <w:pPr>
        <w:spacing w:after="120"/>
        <w:jc w:val="both"/>
        <w:rPr>
          <w:sz w:val="40"/>
          <w:szCs w:val="40"/>
        </w:rPr>
      </w:pPr>
    </w:p>
    <w:p w:rsidR="00620AD8" w:rsidRPr="00620AD8" w:rsidRDefault="00620AD8" w:rsidP="00620AD8">
      <w:pPr>
        <w:spacing w:after="120"/>
        <w:jc w:val="both"/>
        <w:rPr>
          <w:sz w:val="40"/>
          <w:szCs w:val="40"/>
        </w:rPr>
      </w:pPr>
      <w:r w:rsidRPr="00620AD8">
        <w:rPr>
          <w:sz w:val="40"/>
          <w:szCs w:val="40"/>
        </w:rPr>
        <w:t xml:space="preserve">When launching the </w:t>
      </w:r>
      <w:proofErr w:type="gramStart"/>
      <w:r w:rsidRPr="00620AD8">
        <w:rPr>
          <w:sz w:val="40"/>
          <w:szCs w:val="40"/>
        </w:rPr>
        <w:t>game</w:t>
      </w:r>
      <w:proofErr w:type="gramEnd"/>
      <w:r w:rsidRPr="00620AD8">
        <w:rPr>
          <w:sz w:val="40"/>
          <w:szCs w:val="40"/>
        </w:rPr>
        <w:t xml:space="preserve"> the player is greeted by the pause menu, which contains the logo/name of the game and instructions for the controls.</w:t>
      </w:r>
    </w:p>
    <w:p w:rsidR="00620AD8" w:rsidRPr="00620AD8" w:rsidRDefault="00620AD8" w:rsidP="00620AD8">
      <w:pPr>
        <w:spacing w:after="120"/>
        <w:jc w:val="both"/>
        <w:rPr>
          <w:sz w:val="40"/>
          <w:szCs w:val="40"/>
        </w:rPr>
      </w:pPr>
    </w:p>
    <w:p w:rsidR="00620AD8" w:rsidRPr="00620AD8" w:rsidRDefault="00620AD8" w:rsidP="00620AD8">
      <w:pPr>
        <w:spacing w:after="120"/>
        <w:jc w:val="both"/>
        <w:rPr>
          <w:sz w:val="40"/>
          <w:szCs w:val="40"/>
        </w:rPr>
      </w:pPr>
      <w:r w:rsidRPr="00620AD8">
        <w:rPr>
          <w:sz w:val="40"/>
          <w:szCs w:val="40"/>
        </w:rPr>
        <w:t>This UI follows the player’s head movements as to be easily accessible.</w:t>
      </w:r>
    </w:p>
    <w:p w:rsidR="00620AD8" w:rsidRPr="00620AD8" w:rsidRDefault="00E92FFC" w:rsidP="00620AD8">
      <w:pPr>
        <w:spacing w:after="120"/>
        <w:jc w:val="both"/>
        <w:rPr>
          <w:sz w:val="40"/>
          <w:szCs w:val="40"/>
        </w:rPr>
      </w:pPr>
      <w:ins w:id="1227" w:author="Emil Luusua" w:date="2019-03-13T13:05:00Z">
        <w:r>
          <w:rPr>
            <w:noProof/>
            <w:sz w:val="40"/>
            <w:szCs w:val="40"/>
          </w:rPr>
          <w:drawing>
            <wp:anchor distT="0" distB="0" distL="114300" distR="114300" simplePos="0" relativeHeight="251661312" behindDoc="0" locked="0" layoutInCell="1" allowOverlap="1" wp14:anchorId="797EADCB">
              <wp:simplePos x="0" y="0"/>
              <wp:positionH relativeFrom="column">
                <wp:posOffset>-97155</wp:posOffset>
              </wp:positionH>
              <wp:positionV relativeFrom="paragraph">
                <wp:posOffset>300909</wp:posOffset>
              </wp:positionV>
              <wp:extent cx="6741268" cy="3649587"/>
              <wp:effectExtent l="0" t="0" r="254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13 at 13.04.2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41268" cy="3649587"/>
                      </a:xfrm>
                      <a:prstGeom prst="rect">
                        <a:avLst/>
                      </a:prstGeom>
                    </pic:spPr>
                  </pic:pic>
                </a:graphicData>
              </a:graphic>
              <wp14:sizeRelH relativeFrom="page">
                <wp14:pctWidth>0</wp14:pctWidth>
              </wp14:sizeRelH>
              <wp14:sizeRelV relativeFrom="page">
                <wp14:pctHeight>0</wp14:pctHeight>
              </wp14:sizeRelV>
            </wp:anchor>
          </w:drawing>
        </w:r>
      </w:ins>
    </w:p>
    <w:p w:rsidR="00620AD8" w:rsidRPr="00620AD8" w:rsidRDefault="00620AD8" w:rsidP="00620AD8">
      <w:pPr>
        <w:spacing w:after="120"/>
        <w:jc w:val="both"/>
        <w:rPr>
          <w:sz w:val="40"/>
          <w:szCs w:val="40"/>
        </w:rPr>
      </w:pPr>
      <w:r w:rsidRPr="00620AD8">
        <w:rPr>
          <w:sz w:val="40"/>
          <w:szCs w:val="40"/>
        </w:rPr>
        <w:t>A basic HUD also follows the player as they wander around. This displays the remaining health of the player, as well as how many basic enemies have been killed.</w:t>
      </w:r>
    </w:p>
    <w:p w:rsidR="00620AD8" w:rsidRPr="00620AD8" w:rsidRDefault="00620AD8" w:rsidP="00620AD8">
      <w:pPr>
        <w:spacing w:after="120"/>
        <w:jc w:val="both"/>
        <w:rPr>
          <w:sz w:val="40"/>
          <w:szCs w:val="40"/>
        </w:rPr>
      </w:pPr>
    </w:p>
    <w:p w:rsidR="00AA012F" w:rsidRPr="0055123A" w:rsidDel="0025248F" w:rsidRDefault="00620AD8" w:rsidP="00620AD8">
      <w:pPr>
        <w:spacing w:after="120"/>
        <w:jc w:val="both"/>
        <w:rPr>
          <w:del w:id="1228" w:author="Emil Luusua" w:date="2019-03-13T13:06:00Z"/>
          <w:sz w:val="40"/>
          <w:szCs w:val="40"/>
        </w:rPr>
      </w:pPr>
      <w:r w:rsidRPr="00620AD8">
        <w:rPr>
          <w:sz w:val="40"/>
          <w:szCs w:val="40"/>
        </w:rPr>
        <w:t>Enemies also have health indicators floating above them. For picking up weapons, the controls will be outlined.</w:t>
      </w:r>
    </w:p>
    <w:p w:rsidR="004177E5" w:rsidRDefault="004177E5" w:rsidP="0025248F">
      <w:pPr>
        <w:spacing w:after="120"/>
        <w:jc w:val="both"/>
        <w:rPr>
          <w:ins w:id="1229" w:author="Lin Feng (Dr)" w:date="2019-03-11T09:43:00Z"/>
        </w:rPr>
        <w:pPrChange w:id="1230" w:author="Emil Luusua" w:date="2019-03-13T13:06:00Z">
          <w:pPr>
            <w:pStyle w:val="Heading1"/>
            <w:numPr>
              <w:numId w:val="0"/>
            </w:numPr>
            <w:tabs>
              <w:tab w:val="clear" w:pos="360"/>
            </w:tabs>
            <w:ind w:left="0" w:firstLine="0"/>
            <w:jc w:val="left"/>
          </w:pPr>
        </w:pPrChange>
      </w:pPr>
    </w:p>
    <w:p w:rsidR="004177E5" w:rsidDel="0025248F" w:rsidRDefault="004177E5" w:rsidP="0025248F">
      <w:pPr>
        <w:pStyle w:val="Heading1"/>
        <w:numPr>
          <w:ilvl w:val="0"/>
          <w:numId w:val="0"/>
        </w:numPr>
        <w:rPr>
          <w:del w:id="1231" w:author="Emil Luusua" w:date="2019-03-13T13:05:00Z"/>
          <w:sz w:val="40"/>
          <w:szCs w:val="40"/>
        </w:rPr>
      </w:pPr>
    </w:p>
    <w:p w:rsidR="0025248F" w:rsidRDefault="0025248F" w:rsidP="0025248F">
      <w:pPr>
        <w:rPr>
          <w:ins w:id="1232" w:author="Emil Luusua" w:date="2019-03-13T13:05:00Z"/>
        </w:rPr>
      </w:pPr>
    </w:p>
    <w:p w:rsidR="0025248F" w:rsidRPr="0025248F" w:rsidRDefault="0025248F" w:rsidP="0025248F">
      <w:pPr>
        <w:pStyle w:val="Caption"/>
        <w:rPr>
          <w:ins w:id="1233" w:author="Emil Luusua" w:date="2019-03-13T13:05:00Z"/>
          <w:rPrChange w:id="1234" w:author="Emil Luusua" w:date="2019-03-13T13:05:00Z">
            <w:rPr>
              <w:ins w:id="1235" w:author="Emil Luusua" w:date="2019-03-13T13:05:00Z"/>
              <w:sz w:val="40"/>
              <w:szCs w:val="40"/>
            </w:rPr>
          </w:rPrChange>
        </w:rPr>
        <w:pPrChange w:id="1236" w:author="Emil Luusua" w:date="2019-03-13T13:06:00Z">
          <w:pPr>
            <w:spacing w:after="120"/>
            <w:jc w:val="both"/>
          </w:pPr>
        </w:pPrChange>
      </w:pPr>
      <w:ins w:id="1237" w:author="Emil Luusua" w:date="2019-03-13T13:06:00Z">
        <w:r>
          <w:t xml:space="preserve">Figure </w:t>
        </w:r>
        <w:r>
          <w:fldChar w:fldCharType="begin"/>
        </w:r>
        <w:r>
          <w:instrText xml:space="preserve"> SEQ Figure \* ARABIC </w:instrText>
        </w:r>
      </w:ins>
      <w:r>
        <w:fldChar w:fldCharType="separate"/>
      </w:r>
      <w:ins w:id="1238" w:author="Emil Luusua" w:date="2019-03-13T21:29:00Z">
        <w:r w:rsidR="00F529EF">
          <w:rPr>
            <w:noProof/>
          </w:rPr>
          <w:t>9</w:t>
        </w:r>
      </w:ins>
      <w:ins w:id="1239" w:author="Emil Luusua" w:date="2019-03-13T13:06:00Z">
        <w:r>
          <w:fldChar w:fldCharType="end"/>
        </w:r>
        <w:r>
          <w:t xml:space="preserve">. The </w:t>
        </w:r>
      </w:ins>
      <w:ins w:id="1240" w:author="Emil Luusua" w:date="2019-03-13T21:31:00Z">
        <w:r w:rsidR="006261E8">
          <w:t>pause</w:t>
        </w:r>
      </w:ins>
      <w:ins w:id="1241" w:author="Emil Luusua" w:date="2019-03-13T13:06:00Z">
        <w:r>
          <w:t xml:space="preserve"> menu and UI displaying HP and kills on top.</w:t>
        </w:r>
      </w:ins>
      <w:bookmarkStart w:id="1242" w:name="_GoBack"/>
      <w:bookmarkEnd w:id="1242"/>
    </w:p>
    <w:p w:rsidR="004177E5" w:rsidRPr="00620AD8" w:rsidDel="0025248F" w:rsidRDefault="004177E5" w:rsidP="0025248F">
      <w:pPr>
        <w:spacing w:after="120"/>
        <w:jc w:val="center"/>
        <w:rPr>
          <w:ins w:id="1243" w:author="Lin Feng (Dr)" w:date="2019-03-11T09:43:00Z"/>
          <w:del w:id="1244" w:author="Emil Luusua" w:date="2019-03-13T13:05:00Z"/>
          <w:sz w:val="40"/>
          <w:szCs w:val="40"/>
        </w:rPr>
        <w:pPrChange w:id="1245" w:author="Emil Luusua" w:date="2019-03-13T13:05:00Z">
          <w:pPr>
            <w:spacing w:after="120"/>
            <w:jc w:val="both"/>
          </w:pPr>
        </w:pPrChange>
      </w:pPr>
      <w:ins w:id="1246" w:author="Lin Feng (Dr)" w:date="2019-03-11T09:43:00Z">
        <w:del w:id="1247" w:author="Emil Luusua" w:date="2019-03-13T13:05:00Z">
          <w:r w:rsidDel="0025248F">
            <w:rPr>
              <w:sz w:val="40"/>
              <w:szCs w:val="40"/>
            </w:rPr>
            <w:delText>[Insert screenshots and explanations]</w:delText>
          </w:r>
        </w:del>
      </w:ins>
    </w:p>
    <w:p w:rsidR="00281C57" w:rsidRPr="0055123A" w:rsidRDefault="00182091" w:rsidP="0025248F">
      <w:pPr>
        <w:pStyle w:val="Heading1"/>
        <w:numPr>
          <w:ilvl w:val="0"/>
          <w:numId w:val="0"/>
        </w:numPr>
        <w:rPr>
          <w:sz w:val="40"/>
          <w:szCs w:val="40"/>
        </w:rPr>
        <w:pPrChange w:id="1248" w:author="Emil Luusua" w:date="2019-03-13T13:05:00Z">
          <w:pPr>
            <w:pStyle w:val="Heading1"/>
            <w:numPr>
              <w:numId w:val="0"/>
            </w:numPr>
            <w:tabs>
              <w:tab w:val="clear" w:pos="360"/>
            </w:tabs>
            <w:ind w:left="0" w:firstLine="0"/>
            <w:jc w:val="left"/>
          </w:pPr>
        </w:pPrChange>
      </w:pPr>
      <w:r>
        <w:rPr>
          <w:sz w:val="40"/>
          <w:szCs w:val="40"/>
        </w:rPr>
        <w:br w:type="page"/>
      </w:r>
      <w:r w:rsidR="00281C57" w:rsidRPr="0055123A">
        <w:rPr>
          <w:sz w:val="40"/>
          <w:szCs w:val="40"/>
        </w:rPr>
        <w:lastRenderedPageBreak/>
        <w:t xml:space="preserve">Conclusion </w:t>
      </w:r>
    </w:p>
    <w:p w:rsidR="00182091" w:rsidRDefault="00182091" w:rsidP="00281C57">
      <w:pPr>
        <w:pStyle w:val="SPIEabstractbodytext"/>
        <w:rPr>
          <w:sz w:val="40"/>
          <w:szCs w:val="40"/>
        </w:rPr>
      </w:pPr>
    </w:p>
    <w:p w:rsidR="00182091" w:rsidRPr="00620AD8" w:rsidRDefault="00620AD8" w:rsidP="00281C57">
      <w:pPr>
        <w:pStyle w:val="SPIEabstractbodytext"/>
        <w:rPr>
          <w:sz w:val="40"/>
          <w:szCs w:val="40"/>
          <w:lang w:val="en-SG"/>
        </w:rPr>
      </w:pPr>
      <w:r w:rsidRPr="00620AD8">
        <w:rPr>
          <w:sz w:val="40"/>
          <w:szCs w:val="40"/>
        </w:rPr>
        <w:t>In an easily accessible and beloved format of an RPG, our game provides a fun and familiar way of practicing situational awareness in a virtual environment. With the use of VR and many technical innovations such as motion-controlled weapon combat and unique enemy behaviors we are brought closer to an intuitive and immersive method of practicing real life skills.  The 360 view of the world requires good spatial management for the player. There is high potential for using the technology that brought us away from the real world to bring us closer back to it.</w:t>
      </w:r>
    </w:p>
    <w:sectPr w:rsidR="00182091" w:rsidRPr="00620AD8" w:rsidSect="0055123A">
      <w:headerReference w:type="default" r:id="rId19"/>
      <w:footerReference w:type="default" r:id="rId20"/>
      <w:pgSz w:w="16834" w:h="11909" w:orient="landscape" w:code="9"/>
      <w:pgMar w:top="720" w:right="720" w:bottom="720" w:left="720" w:header="0" w:footer="0" w:gutter="0"/>
      <w:paperSrc w:first="15" w:other="15"/>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4D0A" w:rsidRDefault="00444D0A">
      <w:r>
        <w:separator/>
      </w:r>
    </w:p>
  </w:endnote>
  <w:endnote w:type="continuationSeparator" w:id="0">
    <w:p w:rsidR="00444D0A" w:rsidRDefault="00444D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NewsGoth BT">
    <w:altName w:val="Microsoft YaHei"/>
    <w:panose1 w:val="020B0604020202020204"/>
    <w:charset w:val="00"/>
    <w:family w:val="swiss"/>
    <w:pitch w:val="variable"/>
    <w:sig w:usb0="00000001" w:usb1="00000000" w:usb2="00000000" w:usb3="00000000" w:csb0="0000001B"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DengXian">
    <w:altName w:val="等线"/>
    <w:panose1 w:val="02010600030101010101"/>
    <w:charset w:val="86"/>
    <w:family w:val="roman"/>
    <w:notTrueType/>
    <w:pitch w:val="default"/>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02948" w:rsidRPr="004830EA" w:rsidRDefault="00502948" w:rsidP="00C871DB">
    <w:pPr>
      <w:pStyle w:val="Footer"/>
      <w:tabs>
        <w:tab w:val="clear" w:pos="4320"/>
        <w:tab w:val="clear" w:pos="8640"/>
        <w:tab w:val="left" w:pos="2076"/>
      </w:tabs>
      <w:rPr>
        <w:sz w:val="18"/>
        <w:szCs w:val="18"/>
      </w:rPr>
    </w:pPr>
  </w:p>
  <w:p w:rsidR="00502948" w:rsidRDefault="005029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4D0A" w:rsidRDefault="00444D0A">
      <w:r>
        <w:separator/>
      </w:r>
    </w:p>
  </w:footnote>
  <w:footnote w:type="continuationSeparator" w:id="0">
    <w:p w:rsidR="00444D0A" w:rsidRDefault="00444D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6763" w:rsidRDefault="00676763">
    <w:pPr>
      <w:pStyle w:val="Header"/>
    </w:pPr>
  </w:p>
  <w:p w:rsidR="00676763" w:rsidRDefault="00676763">
    <w:pPr>
      <w:pStyle w:val="Header"/>
    </w:pPr>
  </w:p>
  <w:p w:rsidR="00676763" w:rsidRDefault="00676763" w:rsidP="00E270E5">
    <w:pPr>
      <w:pStyle w:val="SPIEheader"/>
    </w:pPr>
  </w:p>
  <w:p w:rsidR="00676763" w:rsidRDefault="006767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E6A6F"/>
    <w:multiLevelType w:val="hybridMultilevel"/>
    <w:tmpl w:val="DEA4D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817E1"/>
    <w:multiLevelType w:val="multilevel"/>
    <w:tmpl w:val="5B8EC97C"/>
    <w:lvl w:ilvl="0">
      <w:start w:val="1"/>
      <w:numFmt w:val="decimal"/>
      <w:lvlText w:val="%1."/>
      <w:lvlJc w:val="left"/>
      <w:pPr>
        <w:ind w:left="360" w:hanging="360"/>
      </w:pPr>
    </w:lvl>
    <w:lvl w:ilvl="1">
      <w:start w:val="2"/>
      <w:numFmt w:val="decimal"/>
      <w:isLgl/>
      <w:lvlText w:val="%1.%2"/>
      <w:lvlJc w:val="left"/>
      <w:pPr>
        <w:ind w:left="54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FF85103"/>
    <w:multiLevelType w:val="hybridMultilevel"/>
    <w:tmpl w:val="600663C8"/>
    <w:lvl w:ilvl="0" w:tplc="44FAC01A">
      <w:start w:val="1"/>
      <w:numFmt w:val="bullet"/>
      <w:pStyle w:val="SPIEListBullet2"/>
      <w:lvlText w:val=""/>
      <w:lvlJc w:val="left"/>
      <w:pPr>
        <w:tabs>
          <w:tab w:val="num" w:pos="720"/>
        </w:tabs>
        <w:ind w:left="720" w:hanging="21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8FA70B4"/>
    <w:multiLevelType w:val="hybridMultilevel"/>
    <w:tmpl w:val="D96492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91E5B5F"/>
    <w:multiLevelType w:val="multilevel"/>
    <w:tmpl w:val="3BF20EC6"/>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 w15:restartNumberingAfterBreak="0">
    <w:nsid w:val="272B5048"/>
    <w:multiLevelType w:val="hybridMultilevel"/>
    <w:tmpl w:val="38E888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2C7102"/>
    <w:multiLevelType w:val="hybridMultilevel"/>
    <w:tmpl w:val="75CE03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664CB1"/>
    <w:multiLevelType w:val="hybridMultilevel"/>
    <w:tmpl w:val="CFF21480"/>
    <w:lvl w:ilvl="0" w:tplc="48090011">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33087D39"/>
    <w:multiLevelType w:val="multilevel"/>
    <w:tmpl w:val="8716BB44"/>
    <w:lvl w:ilvl="0">
      <w:start w:val="1"/>
      <w:numFmt w:val="decimal"/>
      <w:pStyle w:val="Heading1"/>
      <w:isLgl/>
      <w:lvlText w:val="%1."/>
      <w:lvlJc w:val="left"/>
      <w:pPr>
        <w:tabs>
          <w:tab w:val="num" w:pos="360"/>
        </w:tabs>
        <w:ind w:left="360" w:hanging="360"/>
      </w:pPr>
      <w:rPr>
        <w:rFonts w:hint="default"/>
      </w:rPr>
    </w:lvl>
    <w:lvl w:ilvl="1">
      <w:start w:val="1"/>
      <w:numFmt w:val="decimal"/>
      <w:isLgl/>
      <w:lvlText w:val="%1.%2"/>
      <w:lvlJc w:val="left"/>
      <w:pPr>
        <w:tabs>
          <w:tab w:val="num" w:pos="360"/>
        </w:tabs>
        <w:ind w:left="360" w:hanging="360"/>
      </w:pPr>
      <w:rPr>
        <w:rFonts w:hint="default"/>
      </w:rPr>
    </w:lvl>
    <w:lvl w:ilvl="2">
      <w:start w:val="1"/>
      <w:numFmt w:val="decimal"/>
      <w:isLgl/>
      <w:lvlText w:val="%1.%2.%3"/>
      <w:lvlJc w:val="left"/>
      <w:pPr>
        <w:tabs>
          <w:tab w:val="num" w:pos="360"/>
        </w:tabs>
        <w:ind w:left="360" w:hanging="360"/>
      </w:pPr>
      <w:rPr>
        <w:rFonts w:hint="default"/>
      </w:rPr>
    </w:lvl>
    <w:lvl w:ilvl="3">
      <w:start w:val="1"/>
      <w:numFmt w:val="decimal"/>
      <w:isLgl/>
      <w:lvlText w:val="%1.%2.%3.%4"/>
      <w:lvlJc w:val="left"/>
      <w:pPr>
        <w:tabs>
          <w:tab w:val="num" w:pos="720"/>
        </w:tabs>
        <w:ind w:left="720" w:hanging="720"/>
      </w:pPr>
      <w:rPr>
        <w:rFonts w:hint="default"/>
      </w:rPr>
    </w:lvl>
    <w:lvl w:ilvl="4">
      <w:start w:val="1"/>
      <w:numFmt w:val="decimal"/>
      <w:isLgl/>
      <w:lvlText w:val="%1.%2.%3.%4.%5"/>
      <w:lvlJc w:val="left"/>
      <w:pPr>
        <w:tabs>
          <w:tab w:val="num" w:pos="720"/>
        </w:tabs>
        <w:ind w:left="720" w:hanging="720"/>
      </w:pPr>
      <w:rPr>
        <w:rFonts w:hint="default"/>
      </w:rPr>
    </w:lvl>
    <w:lvl w:ilvl="5">
      <w:start w:val="1"/>
      <w:numFmt w:val="decimal"/>
      <w:isLgl/>
      <w:lvlText w:val="%1.%2.%3.%4.%5.%6"/>
      <w:lvlJc w:val="left"/>
      <w:pPr>
        <w:tabs>
          <w:tab w:val="num" w:pos="1080"/>
        </w:tabs>
        <w:ind w:left="1080" w:hanging="1080"/>
      </w:pPr>
      <w:rPr>
        <w:rFonts w:hint="default"/>
      </w:rPr>
    </w:lvl>
    <w:lvl w:ilvl="6">
      <w:start w:val="1"/>
      <w:numFmt w:val="decimal"/>
      <w:isLgl/>
      <w:lvlText w:val="%1.%2.%3.%4.%5.%6.%7"/>
      <w:lvlJc w:val="left"/>
      <w:pPr>
        <w:tabs>
          <w:tab w:val="num" w:pos="1080"/>
        </w:tabs>
        <w:ind w:left="1080" w:hanging="1080"/>
      </w:pPr>
      <w:rPr>
        <w:rFonts w:hint="default"/>
      </w:rPr>
    </w:lvl>
    <w:lvl w:ilvl="7">
      <w:start w:val="1"/>
      <w:numFmt w:val="decimal"/>
      <w:isLgl/>
      <w:lvlText w:val="%1.%2.%3.%4.%5.%6.%7.%8"/>
      <w:lvlJc w:val="left"/>
      <w:pPr>
        <w:tabs>
          <w:tab w:val="num" w:pos="1080"/>
        </w:tabs>
        <w:ind w:left="1080" w:hanging="1080"/>
      </w:pPr>
      <w:rPr>
        <w:rFonts w:hint="default"/>
      </w:rPr>
    </w:lvl>
    <w:lvl w:ilvl="8">
      <w:start w:val="1"/>
      <w:numFmt w:val="decimal"/>
      <w:isLgl/>
      <w:lvlText w:val="%1.%2.%3.%4.%5.%6.%7.%8.%9"/>
      <w:lvlJc w:val="left"/>
      <w:pPr>
        <w:tabs>
          <w:tab w:val="num" w:pos="1440"/>
        </w:tabs>
        <w:ind w:left="1440" w:hanging="1440"/>
      </w:pPr>
      <w:rPr>
        <w:rFonts w:hint="default"/>
      </w:rPr>
    </w:lvl>
  </w:abstractNum>
  <w:abstractNum w:abstractNumId="9" w15:restartNumberingAfterBreak="0">
    <w:nsid w:val="35BA6148"/>
    <w:multiLevelType w:val="multilevel"/>
    <w:tmpl w:val="A2EE28C0"/>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68A1188"/>
    <w:multiLevelType w:val="hybridMultilevel"/>
    <w:tmpl w:val="76B0ACA8"/>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3A091D86"/>
    <w:multiLevelType w:val="hybridMultilevel"/>
    <w:tmpl w:val="F91EAD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3" w15:restartNumberingAfterBreak="0">
    <w:nsid w:val="3BE322DA"/>
    <w:multiLevelType w:val="hybridMultilevel"/>
    <w:tmpl w:val="8B224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D6A4DF8"/>
    <w:multiLevelType w:val="hybridMultilevel"/>
    <w:tmpl w:val="6B76003E"/>
    <w:lvl w:ilvl="0" w:tplc="8C96DC5C">
      <w:start w:val="1"/>
      <w:numFmt w:val="decimal"/>
      <w:pStyle w:val="SPIEreferencelisting"/>
      <w:lvlText w:val="%1."/>
      <w:lvlJc w:val="left"/>
      <w:pPr>
        <w:tabs>
          <w:tab w:val="num" w:pos="36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46171F70"/>
    <w:multiLevelType w:val="hybridMultilevel"/>
    <w:tmpl w:val="9A289E14"/>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9784C4F"/>
    <w:multiLevelType w:val="hybridMultilevel"/>
    <w:tmpl w:val="93387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EF64DA"/>
    <w:multiLevelType w:val="hybridMultilevel"/>
    <w:tmpl w:val="B56A58D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1CA73EB"/>
    <w:multiLevelType w:val="hybridMultilevel"/>
    <w:tmpl w:val="A10E22B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3756E10"/>
    <w:multiLevelType w:val="hybridMultilevel"/>
    <w:tmpl w:val="6CFEDE9E"/>
    <w:lvl w:ilvl="0" w:tplc="7F045B62">
      <w:start w:val="1"/>
      <w:numFmt w:val="decimal"/>
      <w:lvlText w:val="[%1]"/>
      <w:lvlJc w:val="left"/>
      <w:pPr>
        <w:ind w:left="9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DE025A1"/>
    <w:multiLevelType w:val="multilevel"/>
    <w:tmpl w:val="0F98B06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2" w15:restartNumberingAfterBreak="0">
    <w:nsid w:val="7A975115"/>
    <w:multiLevelType w:val="multilevel"/>
    <w:tmpl w:val="A2EE28C0"/>
    <w:lvl w:ilvl="0">
      <w:start w:val="1"/>
      <w:numFmt w:val="decimal"/>
      <w:lvlText w:val="%1)"/>
      <w:lvlJc w:val="left"/>
      <w:pPr>
        <w:ind w:left="360" w:hanging="360"/>
      </w:p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7CE9445E"/>
    <w:multiLevelType w:val="multilevel"/>
    <w:tmpl w:val="0F98B06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F2D45F4"/>
    <w:multiLevelType w:val="hybridMultilevel"/>
    <w:tmpl w:val="74649E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2"/>
  </w:num>
  <w:num w:numId="3">
    <w:abstractNumId w:val="8"/>
  </w:num>
  <w:num w:numId="4">
    <w:abstractNumId w:val="21"/>
  </w:num>
  <w:num w:numId="5">
    <w:abstractNumId w:val="13"/>
  </w:num>
  <w:num w:numId="6">
    <w:abstractNumId w:val="3"/>
  </w:num>
  <w:num w:numId="7">
    <w:abstractNumId w:val="7"/>
  </w:num>
  <w:num w:numId="8">
    <w:abstractNumId w:val="12"/>
  </w:num>
  <w:num w:numId="9">
    <w:abstractNumId w:val="19"/>
  </w:num>
  <w:num w:numId="10">
    <w:abstractNumId w:val="4"/>
  </w:num>
  <w:num w:numId="11">
    <w:abstractNumId w:val="20"/>
  </w:num>
  <w:num w:numId="12">
    <w:abstractNumId w:val="22"/>
  </w:num>
  <w:num w:numId="13">
    <w:abstractNumId w:val="9"/>
  </w:num>
  <w:num w:numId="14">
    <w:abstractNumId w:val="10"/>
  </w:num>
  <w:num w:numId="15">
    <w:abstractNumId w:val="1"/>
  </w:num>
  <w:num w:numId="16">
    <w:abstractNumId w:val="23"/>
  </w:num>
  <w:num w:numId="17">
    <w:abstractNumId w:val="15"/>
  </w:num>
  <w:num w:numId="18">
    <w:abstractNumId w:val="18"/>
  </w:num>
  <w:num w:numId="19">
    <w:abstractNumId w:val="17"/>
  </w:num>
  <w:num w:numId="20">
    <w:abstractNumId w:val="16"/>
  </w:num>
  <w:num w:numId="21">
    <w:abstractNumId w:val="5"/>
  </w:num>
  <w:num w:numId="22">
    <w:abstractNumId w:val="11"/>
  </w:num>
  <w:num w:numId="23">
    <w:abstractNumId w:val="6"/>
  </w:num>
  <w:num w:numId="24">
    <w:abstractNumId w:val="0"/>
  </w:num>
  <w:num w:numId="25">
    <w:abstractNumId w:val="24"/>
  </w:num>
  <w:numIdMacAtCleanup w:val="9"/>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mil Luusua">
    <w15:presenceInfo w15:providerId="AD" w15:userId="S::emilu795@student.liu.se::9187f7af-072a-4719-b31a-093de456bb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gutterAtTop/>
  <w:proofState w:spelling="clean" w:grammar="clean"/>
  <w:stylePaneFormatFilter w:val="3608" w:allStyles="0" w:customStyles="0" w:latentStyles="0" w:stylesInUse="1" w:headingStyles="0" w:numberingStyles="0" w:tableStyles="0" w:directFormattingOnRuns="0" w:directFormattingOnParagraphs="1" w:directFormattingOnNumbering="1" w:directFormattingOnTables="0" w:clearFormatting="1" w:top3HeadingStyles="1" w:visibleStyles="0" w:alternateStyleNames="0"/>
  <w:trackRevisions/>
  <w:defaultTabStop w:val="720"/>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C06"/>
    <w:rsid w:val="000005B8"/>
    <w:rsid w:val="00013ED5"/>
    <w:rsid w:val="000166EA"/>
    <w:rsid w:val="000240FB"/>
    <w:rsid w:val="000309E9"/>
    <w:rsid w:val="00041F0E"/>
    <w:rsid w:val="00045337"/>
    <w:rsid w:val="000574C6"/>
    <w:rsid w:val="000579E2"/>
    <w:rsid w:val="000608AE"/>
    <w:rsid w:val="00067A0C"/>
    <w:rsid w:val="000819DB"/>
    <w:rsid w:val="0009087B"/>
    <w:rsid w:val="000A1FAF"/>
    <w:rsid w:val="000A24CF"/>
    <w:rsid w:val="000A3E3D"/>
    <w:rsid w:val="000A7915"/>
    <w:rsid w:val="000B259F"/>
    <w:rsid w:val="000C578F"/>
    <w:rsid w:val="000C70A1"/>
    <w:rsid w:val="000D2EB7"/>
    <w:rsid w:val="000E3E61"/>
    <w:rsid w:val="00101E0B"/>
    <w:rsid w:val="00116F27"/>
    <w:rsid w:val="00125A02"/>
    <w:rsid w:val="00127CE9"/>
    <w:rsid w:val="00135445"/>
    <w:rsid w:val="00147F2E"/>
    <w:rsid w:val="00157363"/>
    <w:rsid w:val="00163136"/>
    <w:rsid w:val="0016381A"/>
    <w:rsid w:val="00166772"/>
    <w:rsid w:val="00170672"/>
    <w:rsid w:val="00173050"/>
    <w:rsid w:val="001731DE"/>
    <w:rsid w:val="001775F5"/>
    <w:rsid w:val="00182091"/>
    <w:rsid w:val="00183FC3"/>
    <w:rsid w:val="001870A6"/>
    <w:rsid w:val="0019055E"/>
    <w:rsid w:val="001A5B4E"/>
    <w:rsid w:val="001C698B"/>
    <w:rsid w:val="001E13D8"/>
    <w:rsid w:val="001F2F5E"/>
    <w:rsid w:val="001F4EA4"/>
    <w:rsid w:val="001F5B33"/>
    <w:rsid w:val="00201A16"/>
    <w:rsid w:val="00206825"/>
    <w:rsid w:val="00215486"/>
    <w:rsid w:val="00222F7E"/>
    <w:rsid w:val="002455BD"/>
    <w:rsid w:val="0025248F"/>
    <w:rsid w:val="00266386"/>
    <w:rsid w:val="00276A8E"/>
    <w:rsid w:val="00276D7F"/>
    <w:rsid w:val="00281C57"/>
    <w:rsid w:val="00290E0B"/>
    <w:rsid w:val="00294FFD"/>
    <w:rsid w:val="002A07C8"/>
    <w:rsid w:val="002B29F5"/>
    <w:rsid w:val="002B61BF"/>
    <w:rsid w:val="002C55FE"/>
    <w:rsid w:val="002C7E24"/>
    <w:rsid w:val="002E4DF2"/>
    <w:rsid w:val="002F0122"/>
    <w:rsid w:val="00312E78"/>
    <w:rsid w:val="0031785E"/>
    <w:rsid w:val="003268CF"/>
    <w:rsid w:val="003579F2"/>
    <w:rsid w:val="003611D5"/>
    <w:rsid w:val="00376189"/>
    <w:rsid w:val="003815A1"/>
    <w:rsid w:val="00381C39"/>
    <w:rsid w:val="0039314B"/>
    <w:rsid w:val="003B52E8"/>
    <w:rsid w:val="003B73BE"/>
    <w:rsid w:val="003C1F74"/>
    <w:rsid w:val="003C2DA9"/>
    <w:rsid w:val="003D22EB"/>
    <w:rsid w:val="003E3B19"/>
    <w:rsid w:val="004007DB"/>
    <w:rsid w:val="004108CF"/>
    <w:rsid w:val="004177E5"/>
    <w:rsid w:val="004216D2"/>
    <w:rsid w:val="004221B0"/>
    <w:rsid w:val="00434BF3"/>
    <w:rsid w:val="004409E8"/>
    <w:rsid w:val="00441145"/>
    <w:rsid w:val="00444D0A"/>
    <w:rsid w:val="0044790E"/>
    <w:rsid w:val="00456068"/>
    <w:rsid w:val="00463170"/>
    <w:rsid w:val="00464C36"/>
    <w:rsid w:val="00473CD9"/>
    <w:rsid w:val="00480128"/>
    <w:rsid w:val="004A400F"/>
    <w:rsid w:val="004B6530"/>
    <w:rsid w:val="004C5F3E"/>
    <w:rsid w:val="004F1B51"/>
    <w:rsid w:val="00502948"/>
    <w:rsid w:val="0051483D"/>
    <w:rsid w:val="005242F1"/>
    <w:rsid w:val="0052771C"/>
    <w:rsid w:val="00531D22"/>
    <w:rsid w:val="00533BC3"/>
    <w:rsid w:val="00540271"/>
    <w:rsid w:val="0055123A"/>
    <w:rsid w:val="005803BE"/>
    <w:rsid w:val="00583453"/>
    <w:rsid w:val="00585FEF"/>
    <w:rsid w:val="005A16A7"/>
    <w:rsid w:val="005A5261"/>
    <w:rsid w:val="005B6D78"/>
    <w:rsid w:val="005C07A2"/>
    <w:rsid w:val="005F2FCE"/>
    <w:rsid w:val="005F34F3"/>
    <w:rsid w:val="005F7C2F"/>
    <w:rsid w:val="006021A7"/>
    <w:rsid w:val="00602A3B"/>
    <w:rsid w:val="00611C0A"/>
    <w:rsid w:val="00620AD8"/>
    <w:rsid w:val="0062393F"/>
    <w:rsid w:val="00623A3A"/>
    <w:rsid w:val="006261E8"/>
    <w:rsid w:val="00643626"/>
    <w:rsid w:val="00645DE7"/>
    <w:rsid w:val="00672CEA"/>
    <w:rsid w:val="00676763"/>
    <w:rsid w:val="00685DB5"/>
    <w:rsid w:val="0069010E"/>
    <w:rsid w:val="00696AC6"/>
    <w:rsid w:val="006A0C55"/>
    <w:rsid w:val="006A2402"/>
    <w:rsid w:val="006A266D"/>
    <w:rsid w:val="006A2C86"/>
    <w:rsid w:val="006A5DD6"/>
    <w:rsid w:val="006C1669"/>
    <w:rsid w:val="006C359B"/>
    <w:rsid w:val="006E1B5E"/>
    <w:rsid w:val="006E1F69"/>
    <w:rsid w:val="006E2DED"/>
    <w:rsid w:val="006F2AFA"/>
    <w:rsid w:val="006F50DB"/>
    <w:rsid w:val="00705C45"/>
    <w:rsid w:val="00714837"/>
    <w:rsid w:val="00715772"/>
    <w:rsid w:val="00717CDF"/>
    <w:rsid w:val="00722799"/>
    <w:rsid w:val="00732FB6"/>
    <w:rsid w:val="0074602A"/>
    <w:rsid w:val="00751C06"/>
    <w:rsid w:val="00753D5A"/>
    <w:rsid w:val="007612CA"/>
    <w:rsid w:val="00764F0E"/>
    <w:rsid w:val="00770397"/>
    <w:rsid w:val="00775E9C"/>
    <w:rsid w:val="00780F0A"/>
    <w:rsid w:val="00782503"/>
    <w:rsid w:val="0078632B"/>
    <w:rsid w:val="00797858"/>
    <w:rsid w:val="007A23FE"/>
    <w:rsid w:val="007D1267"/>
    <w:rsid w:val="007E1D00"/>
    <w:rsid w:val="007E6440"/>
    <w:rsid w:val="00800201"/>
    <w:rsid w:val="00813F2C"/>
    <w:rsid w:val="00820166"/>
    <w:rsid w:val="0082736F"/>
    <w:rsid w:val="00832AD7"/>
    <w:rsid w:val="00832D20"/>
    <w:rsid w:val="00835C4A"/>
    <w:rsid w:val="00841267"/>
    <w:rsid w:val="0085536B"/>
    <w:rsid w:val="00866776"/>
    <w:rsid w:val="00870B98"/>
    <w:rsid w:val="00886D33"/>
    <w:rsid w:val="00890C53"/>
    <w:rsid w:val="008937E3"/>
    <w:rsid w:val="008A47DE"/>
    <w:rsid w:val="008B37BC"/>
    <w:rsid w:val="008B5CFD"/>
    <w:rsid w:val="008C60F0"/>
    <w:rsid w:val="008D3724"/>
    <w:rsid w:val="008D79AA"/>
    <w:rsid w:val="008F22DA"/>
    <w:rsid w:val="00913520"/>
    <w:rsid w:val="0092557D"/>
    <w:rsid w:val="00925763"/>
    <w:rsid w:val="0093152D"/>
    <w:rsid w:val="0094206E"/>
    <w:rsid w:val="00960BF7"/>
    <w:rsid w:val="009635D3"/>
    <w:rsid w:val="00965965"/>
    <w:rsid w:val="009666EC"/>
    <w:rsid w:val="00975CF0"/>
    <w:rsid w:val="0098225F"/>
    <w:rsid w:val="00993584"/>
    <w:rsid w:val="009A3A73"/>
    <w:rsid w:val="009A61A9"/>
    <w:rsid w:val="00A032EC"/>
    <w:rsid w:val="00A054F7"/>
    <w:rsid w:val="00A07E79"/>
    <w:rsid w:val="00A1403E"/>
    <w:rsid w:val="00A3327F"/>
    <w:rsid w:val="00A35710"/>
    <w:rsid w:val="00A40E6B"/>
    <w:rsid w:val="00A77A63"/>
    <w:rsid w:val="00A8325C"/>
    <w:rsid w:val="00A8591A"/>
    <w:rsid w:val="00A85AAD"/>
    <w:rsid w:val="00A865B1"/>
    <w:rsid w:val="00A86BC9"/>
    <w:rsid w:val="00AA012F"/>
    <w:rsid w:val="00AB1234"/>
    <w:rsid w:val="00AB1483"/>
    <w:rsid w:val="00AB3AA3"/>
    <w:rsid w:val="00AB5E41"/>
    <w:rsid w:val="00AB5FDF"/>
    <w:rsid w:val="00AD7DDC"/>
    <w:rsid w:val="00B100A1"/>
    <w:rsid w:val="00B30922"/>
    <w:rsid w:val="00B41C3F"/>
    <w:rsid w:val="00B5012D"/>
    <w:rsid w:val="00B52BA8"/>
    <w:rsid w:val="00B54385"/>
    <w:rsid w:val="00B60DF7"/>
    <w:rsid w:val="00B80B60"/>
    <w:rsid w:val="00B85796"/>
    <w:rsid w:val="00B86841"/>
    <w:rsid w:val="00BA6124"/>
    <w:rsid w:val="00BB4590"/>
    <w:rsid w:val="00BC00F5"/>
    <w:rsid w:val="00BC1DB7"/>
    <w:rsid w:val="00BC6BE6"/>
    <w:rsid w:val="00BD713F"/>
    <w:rsid w:val="00BE1CEC"/>
    <w:rsid w:val="00BF0F49"/>
    <w:rsid w:val="00BF336E"/>
    <w:rsid w:val="00C06AF5"/>
    <w:rsid w:val="00C4358E"/>
    <w:rsid w:val="00C438AD"/>
    <w:rsid w:val="00C83076"/>
    <w:rsid w:val="00C871DB"/>
    <w:rsid w:val="00CB19BE"/>
    <w:rsid w:val="00CB79D8"/>
    <w:rsid w:val="00CC712C"/>
    <w:rsid w:val="00CD4EFF"/>
    <w:rsid w:val="00CD5346"/>
    <w:rsid w:val="00D001DF"/>
    <w:rsid w:val="00D01E5E"/>
    <w:rsid w:val="00D06125"/>
    <w:rsid w:val="00D1424C"/>
    <w:rsid w:val="00D149B0"/>
    <w:rsid w:val="00D15DB6"/>
    <w:rsid w:val="00D27F94"/>
    <w:rsid w:val="00D40472"/>
    <w:rsid w:val="00D417C1"/>
    <w:rsid w:val="00D53571"/>
    <w:rsid w:val="00D560B1"/>
    <w:rsid w:val="00D61806"/>
    <w:rsid w:val="00D80959"/>
    <w:rsid w:val="00D87495"/>
    <w:rsid w:val="00D93090"/>
    <w:rsid w:val="00DA39DB"/>
    <w:rsid w:val="00DA775F"/>
    <w:rsid w:val="00DA7C8C"/>
    <w:rsid w:val="00DB007B"/>
    <w:rsid w:val="00DB382F"/>
    <w:rsid w:val="00DC261D"/>
    <w:rsid w:val="00DD0758"/>
    <w:rsid w:val="00DD6B7C"/>
    <w:rsid w:val="00DF68CB"/>
    <w:rsid w:val="00E00703"/>
    <w:rsid w:val="00E16052"/>
    <w:rsid w:val="00E270E5"/>
    <w:rsid w:val="00E30F33"/>
    <w:rsid w:val="00E54A3F"/>
    <w:rsid w:val="00E573BA"/>
    <w:rsid w:val="00E62777"/>
    <w:rsid w:val="00E66821"/>
    <w:rsid w:val="00E90232"/>
    <w:rsid w:val="00E92FFC"/>
    <w:rsid w:val="00E936C6"/>
    <w:rsid w:val="00EB06A9"/>
    <w:rsid w:val="00EB0B56"/>
    <w:rsid w:val="00EB3B29"/>
    <w:rsid w:val="00ED4CDB"/>
    <w:rsid w:val="00EE0CA0"/>
    <w:rsid w:val="00EE4C66"/>
    <w:rsid w:val="00EE6C14"/>
    <w:rsid w:val="00F058F1"/>
    <w:rsid w:val="00F07567"/>
    <w:rsid w:val="00F316BD"/>
    <w:rsid w:val="00F44100"/>
    <w:rsid w:val="00F529EF"/>
    <w:rsid w:val="00F600DE"/>
    <w:rsid w:val="00F61D21"/>
    <w:rsid w:val="00F825B4"/>
    <w:rsid w:val="00F92A18"/>
    <w:rsid w:val="00F978E9"/>
    <w:rsid w:val="00FA04DC"/>
    <w:rsid w:val="00FA0D17"/>
    <w:rsid w:val="00FB0C0B"/>
    <w:rsid w:val="00FC379F"/>
    <w:rsid w:val="00FD4A8E"/>
    <w:rsid w:val="00FD4B79"/>
    <w:rsid w:val="00FE6218"/>
    <w:rsid w:val="00FF6A71"/>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CB4AE4F"/>
  <w15:chartTrackingRefBased/>
  <w15:docId w15:val="{7C48C805-9FA7-1049-ACBF-071DBE4290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SG"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lang w:val="en-US"/>
    </w:rPr>
  </w:style>
  <w:style w:type="paragraph" w:styleId="Heading1">
    <w:name w:val="heading 1"/>
    <w:aliases w:val="SPIE Section"/>
    <w:basedOn w:val="Normal"/>
    <w:next w:val="Normal"/>
    <w:autoRedefine/>
    <w:qFormat/>
    <w:rsid w:val="00DA775F"/>
    <w:pPr>
      <w:keepNext/>
      <w:numPr>
        <w:numId w:val="3"/>
      </w:numPr>
      <w:spacing w:before="240" w:after="120"/>
      <w:jc w:val="center"/>
      <w:outlineLvl w:val="0"/>
    </w:pPr>
    <w:rPr>
      <w:rFonts w:cs="Arial"/>
      <w:b/>
      <w:bCs/>
      <w:caps/>
      <w:kern w:val="32"/>
    </w:rPr>
  </w:style>
  <w:style w:type="paragraph" w:styleId="Heading2">
    <w:name w:val="heading 2"/>
    <w:aliases w:val="SPIE Subsection"/>
    <w:basedOn w:val="Heading1"/>
    <w:next w:val="SPIEbodytext"/>
    <w:autoRedefine/>
    <w:qFormat/>
    <w:rsid w:val="00157363"/>
    <w:pPr>
      <w:numPr>
        <w:numId w:val="0"/>
      </w:numPr>
      <w:spacing w:before="0"/>
      <w:jc w:val="both"/>
      <w:outlineLvl w:val="1"/>
    </w:pPr>
    <w:rPr>
      <w:rFonts w:cs="Times New Roman"/>
      <w:caps w:val="0"/>
      <w:color w:val="000000"/>
      <w:sz w:val="20"/>
      <w:szCs w:val="20"/>
    </w:rPr>
  </w:style>
  <w:style w:type="paragraph" w:styleId="Heading3">
    <w:name w:val="heading 3"/>
    <w:basedOn w:val="Normal"/>
    <w:next w:val="Normal"/>
    <w:qFormat/>
    <w:rsid w:val="000005B8"/>
    <w:pPr>
      <w:keepNext/>
      <w:outlineLvl w:val="2"/>
    </w:pPr>
    <w:rPr>
      <w:rFonts w:ascii="Times" w:hAnsi="Times"/>
      <w:b/>
      <w:sz w:val="22"/>
      <w:szCs w:val="20"/>
    </w:rPr>
  </w:style>
  <w:style w:type="paragraph" w:styleId="Heading4">
    <w:name w:val="heading 4"/>
    <w:basedOn w:val="Normal"/>
    <w:next w:val="Normal"/>
    <w:qFormat/>
    <w:rsid w:val="00DA775F"/>
    <w:pPr>
      <w:keepNext/>
      <w:spacing w:before="240" w:after="60"/>
      <w:outlineLvl w:val="3"/>
    </w:pPr>
    <w:rPr>
      <w:b/>
      <w:bCs/>
      <w:sz w:val="28"/>
      <w:szCs w:val="28"/>
    </w:rPr>
  </w:style>
  <w:style w:type="paragraph" w:styleId="Heading5">
    <w:name w:val="heading 5"/>
    <w:basedOn w:val="Normal"/>
    <w:next w:val="Normal"/>
    <w:link w:val="Heading5Char"/>
    <w:qFormat/>
    <w:rsid w:val="0044790E"/>
    <w:pPr>
      <w:keepNext/>
      <w:outlineLvl w:val="4"/>
    </w:pPr>
    <w:rPr>
      <w:rFonts w:eastAsia="SimSun"/>
      <w:i/>
      <w:iCs/>
      <w:szCs w:val="20"/>
    </w:rPr>
  </w:style>
  <w:style w:type="paragraph" w:styleId="Heading7">
    <w:name w:val="heading 7"/>
    <w:basedOn w:val="Normal"/>
    <w:next w:val="Normal"/>
    <w:link w:val="Heading7Char"/>
    <w:qFormat/>
    <w:rsid w:val="0044790E"/>
    <w:pPr>
      <w:spacing w:before="240" w:after="60"/>
      <w:outlineLvl w:val="6"/>
    </w:pPr>
    <w:rPr>
      <w:rFonts w:eastAsia="SimSu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paragraph" w:customStyle="1" w:styleId="SPIEbodytext">
    <w:name w:val="SPIE body text"/>
    <w:basedOn w:val="Normal"/>
    <w:link w:val="SPIEbodytextCharChar"/>
    <w:rsid w:val="00BC6BE6"/>
    <w:pPr>
      <w:spacing w:after="120"/>
      <w:jc w:val="both"/>
    </w:pPr>
    <w:rPr>
      <w:sz w:val="20"/>
    </w:rPr>
  </w:style>
  <w:style w:type="character" w:customStyle="1" w:styleId="SPIEbodytextCharChar">
    <w:name w:val="SPIE body text Char Char"/>
    <w:link w:val="SPIEbodytext"/>
    <w:rsid w:val="00BC6BE6"/>
    <w:rPr>
      <w:szCs w:val="24"/>
      <w:lang w:val="en-US" w:eastAsia="en-US" w:bidi="ar-SA"/>
    </w:rPr>
  </w:style>
  <w:style w:type="character" w:customStyle="1" w:styleId="Heading5Char">
    <w:name w:val="Heading 5 Char"/>
    <w:link w:val="Heading5"/>
    <w:rsid w:val="0044790E"/>
    <w:rPr>
      <w:rFonts w:eastAsia="SimSun"/>
      <w:i/>
      <w:iCs/>
      <w:sz w:val="24"/>
      <w:lang w:val="en-US" w:eastAsia="en-US"/>
    </w:rPr>
  </w:style>
  <w:style w:type="character" w:customStyle="1" w:styleId="Heading7Char">
    <w:name w:val="Heading 7 Char"/>
    <w:link w:val="Heading7"/>
    <w:rsid w:val="0044790E"/>
    <w:rPr>
      <w:rFonts w:eastAsia="SimSun"/>
      <w:sz w:val="24"/>
      <w:szCs w:val="24"/>
      <w:lang w:val="en-US" w:eastAsia="en-US"/>
    </w:rPr>
  </w:style>
  <w:style w:type="paragraph" w:styleId="BodyText">
    <w:name w:val="Body Text"/>
    <w:basedOn w:val="Normal"/>
    <w:rPr>
      <w:rFonts w:ascii="NewsGoth BT" w:hAnsi="NewsGoth BT"/>
      <w:sz w:val="20"/>
      <w:szCs w:val="20"/>
    </w:rPr>
  </w:style>
  <w:style w:type="character" w:styleId="Hyperlink">
    <w:name w:val="Hyperlink"/>
    <w:rPr>
      <w:color w:val="0000FF"/>
      <w:u w:val="single"/>
    </w:rPr>
  </w:style>
  <w:style w:type="paragraph" w:styleId="Header">
    <w:name w:val="header"/>
    <w:basedOn w:val="Normal"/>
    <w:pPr>
      <w:tabs>
        <w:tab w:val="center" w:pos="4320"/>
        <w:tab w:val="right" w:pos="8640"/>
      </w:tabs>
    </w:pPr>
    <w:rPr>
      <w:rFonts w:ascii="Times" w:hAnsi="Times"/>
      <w:szCs w:val="20"/>
    </w:rPr>
  </w:style>
  <w:style w:type="paragraph" w:customStyle="1" w:styleId="PaperTitle">
    <w:name w:val="*Paper Title*"/>
    <w:basedOn w:val="Normal"/>
    <w:next w:val="BodyofPaper"/>
    <w:link w:val="PaperTitleChar"/>
    <w:semiHidden/>
    <w:pPr>
      <w:jc w:val="center"/>
    </w:pPr>
    <w:rPr>
      <w:b/>
      <w:sz w:val="32"/>
      <w:szCs w:val="20"/>
    </w:rPr>
  </w:style>
  <w:style w:type="paragraph" w:customStyle="1" w:styleId="BodyofPaper">
    <w:name w:val="*Body of Paper*"/>
    <w:basedOn w:val="Normal"/>
    <w:link w:val="BodyofPaperChar"/>
    <w:pPr>
      <w:jc w:val="both"/>
    </w:pPr>
    <w:rPr>
      <w:sz w:val="20"/>
      <w:szCs w:val="20"/>
    </w:rPr>
  </w:style>
  <w:style w:type="character" w:customStyle="1" w:styleId="BodyofPaperChar">
    <w:name w:val="*Body of Paper* Char"/>
    <w:link w:val="BodyofPaper"/>
    <w:rsid w:val="00EE6C14"/>
    <w:rPr>
      <w:lang w:val="en-US" w:eastAsia="en-US" w:bidi="ar-SA"/>
    </w:rPr>
  </w:style>
  <w:style w:type="character" w:customStyle="1" w:styleId="PaperTitleChar">
    <w:name w:val="*Paper Title* Char"/>
    <w:link w:val="PaperTitle"/>
    <w:rsid w:val="00D80959"/>
    <w:rPr>
      <w:b/>
      <w:sz w:val="32"/>
      <w:lang w:val="en-US" w:eastAsia="en-US" w:bidi="ar-SA"/>
    </w:rPr>
  </w:style>
  <w:style w:type="paragraph" w:customStyle="1" w:styleId="SPIEAuthors-Affils">
    <w:name w:val="SPIE Authors-Affils"/>
    <w:basedOn w:val="BodyofPaper"/>
    <w:next w:val="BodyofPaper"/>
    <w:link w:val="SPIEAuthors-AffilsCharChar"/>
    <w:pPr>
      <w:jc w:val="center"/>
    </w:pPr>
    <w:rPr>
      <w:sz w:val="24"/>
    </w:rPr>
  </w:style>
  <w:style w:type="character" w:customStyle="1" w:styleId="SPIEAuthors-AffilsCharChar">
    <w:name w:val="SPIE Authors-Affils Char Char"/>
    <w:link w:val="SPIEAuthors-Affils"/>
    <w:rsid w:val="00BC6BE6"/>
    <w:rPr>
      <w:sz w:val="24"/>
      <w:lang w:val="en-US" w:eastAsia="en-US" w:bidi="ar-SA"/>
    </w:rPr>
  </w:style>
  <w:style w:type="paragraph" w:customStyle="1" w:styleId="PrincipalHding">
    <w:name w:val="*Principal Hding*"/>
    <w:basedOn w:val="Normal"/>
    <w:next w:val="BodyofPaper"/>
    <w:link w:val="PrincipalHdingChar"/>
    <w:semiHidden/>
    <w:pPr>
      <w:jc w:val="center"/>
    </w:pPr>
    <w:rPr>
      <w:b/>
      <w:caps/>
      <w:sz w:val="22"/>
      <w:szCs w:val="20"/>
    </w:rPr>
  </w:style>
  <w:style w:type="character" w:customStyle="1" w:styleId="PrincipalHdingChar">
    <w:name w:val="*Principal Hding* Char"/>
    <w:link w:val="PrincipalHding"/>
    <w:rsid w:val="00CD4EFF"/>
    <w:rPr>
      <w:b/>
      <w:caps/>
      <w:sz w:val="22"/>
      <w:lang w:val="en-US" w:eastAsia="en-US" w:bidi="ar-SA"/>
    </w:rPr>
  </w:style>
  <w:style w:type="paragraph" w:customStyle="1" w:styleId="Keywords">
    <w:name w:val="*Keywords*"/>
    <w:basedOn w:val="BodyofPaper"/>
    <w:next w:val="BodyofPaper"/>
    <w:pPr>
      <w:ind w:left="360" w:hanging="360"/>
    </w:pPr>
  </w:style>
  <w:style w:type="paragraph" w:customStyle="1" w:styleId="SPIEpapertitle">
    <w:name w:val="SPIE paper title"/>
    <w:basedOn w:val="PaperTitle"/>
    <w:link w:val="SPIEpapertitleCharChar"/>
    <w:rsid w:val="007E6440"/>
    <w:pPr>
      <w:outlineLvl w:val="0"/>
    </w:pPr>
  </w:style>
  <w:style w:type="character" w:customStyle="1" w:styleId="SPIEpapertitleCharChar">
    <w:name w:val="SPIE paper title Char Char"/>
    <w:link w:val="SPIEpapertitle"/>
    <w:rsid w:val="00D80959"/>
    <w:rPr>
      <w:b/>
      <w:sz w:val="32"/>
      <w:lang w:val="en-US" w:eastAsia="en-US" w:bidi="ar-SA"/>
    </w:rPr>
  </w:style>
  <w:style w:type="paragraph" w:customStyle="1" w:styleId="SPIEauthoraffils">
    <w:name w:val="SPIE author &amp; affils"/>
    <w:basedOn w:val="SPIEAuthors-Affils"/>
    <w:link w:val="SPIEauthoraffilsChar"/>
    <w:rsid w:val="007E6440"/>
    <w:pPr>
      <w:outlineLvl w:val="0"/>
    </w:pPr>
  </w:style>
  <w:style w:type="character" w:customStyle="1" w:styleId="SPIEauthoraffilsChar">
    <w:name w:val="SPIE author &amp; affils Char"/>
    <w:link w:val="SPIEauthoraffils"/>
    <w:rsid w:val="00BC6BE6"/>
    <w:rPr>
      <w:sz w:val="24"/>
      <w:lang w:val="en-US" w:eastAsia="en-US" w:bidi="ar-SA"/>
    </w:rPr>
  </w:style>
  <w:style w:type="paragraph" w:customStyle="1" w:styleId="SPIEabstracttitle">
    <w:name w:val="SPIE abstract title"/>
    <w:basedOn w:val="PrincipalHding"/>
    <w:link w:val="SPIEabstracttitleCharChar"/>
    <w:rsid w:val="00797858"/>
    <w:pPr>
      <w:spacing w:before="480" w:after="240"/>
      <w:outlineLvl w:val="0"/>
    </w:pPr>
  </w:style>
  <w:style w:type="character" w:customStyle="1" w:styleId="SPIEabstracttitleCharChar">
    <w:name w:val="SPIE abstract title Char Char"/>
    <w:link w:val="SPIEabstracttitle"/>
    <w:rsid w:val="00CD4EFF"/>
    <w:rPr>
      <w:b/>
      <w:caps/>
      <w:sz w:val="22"/>
      <w:lang w:val="en-US" w:eastAsia="en-US" w:bidi="ar-SA"/>
    </w:rPr>
  </w:style>
  <w:style w:type="paragraph" w:customStyle="1" w:styleId="SPIEkeywords">
    <w:name w:val="SPIE keywords"/>
    <w:basedOn w:val="Keywords"/>
    <w:rsid w:val="007E6440"/>
    <w:pPr>
      <w:ind w:left="0" w:firstLine="0"/>
      <w:outlineLvl w:val="0"/>
    </w:pPr>
  </w:style>
  <w:style w:type="paragraph" w:customStyle="1" w:styleId="SPIEfigurecaption">
    <w:name w:val="SPIE figure caption"/>
    <w:basedOn w:val="BodyofPaper"/>
    <w:next w:val="SPIEbodytext"/>
    <w:link w:val="SPIEfigurecaptionChar"/>
    <w:rsid w:val="00266386"/>
    <w:pPr>
      <w:spacing w:after="120"/>
      <w:ind w:left="720" w:right="360" w:hanging="360"/>
      <w:jc w:val="left"/>
    </w:pPr>
    <w:rPr>
      <w:sz w:val="18"/>
    </w:rPr>
  </w:style>
  <w:style w:type="character" w:customStyle="1" w:styleId="SPIEfigurecaptionChar">
    <w:name w:val="SPIE figure caption Char"/>
    <w:link w:val="SPIEfigurecaption"/>
    <w:rsid w:val="000166EA"/>
    <w:rPr>
      <w:sz w:val="18"/>
      <w:lang w:val="en-US" w:eastAsia="en-US" w:bidi="ar-SA"/>
    </w:rPr>
  </w:style>
  <w:style w:type="paragraph" w:customStyle="1" w:styleId="SPIEreferences">
    <w:name w:val="SPIEreferences"/>
    <w:basedOn w:val="SPIEabstracttitle"/>
    <w:rsid w:val="00E62777"/>
    <w:pPr>
      <w:keepNext/>
    </w:pPr>
    <w:rPr>
      <w:szCs w:val="22"/>
    </w:rPr>
  </w:style>
  <w:style w:type="paragraph" w:customStyle="1" w:styleId="SPIEreferencelisting">
    <w:name w:val="SPIE reference listing"/>
    <w:basedOn w:val="BodyofPaper"/>
    <w:rsid w:val="007E6440"/>
    <w:pPr>
      <w:numPr>
        <w:numId w:val="1"/>
      </w:numPr>
    </w:pPr>
  </w:style>
  <w:style w:type="paragraph" w:customStyle="1" w:styleId="SPIEfootnotetext">
    <w:name w:val="SPIE footnote text"/>
    <w:basedOn w:val="Normal"/>
    <w:rsid w:val="00BC6BE6"/>
    <w:rPr>
      <w:sz w:val="18"/>
    </w:rPr>
  </w:style>
  <w:style w:type="paragraph" w:styleId="Footer">
    <w:name w:val="footer"/>
    <w:basedOn w:val="Normal"/>
    <w:link w:val="FooterChar"/>
    <w:rsid w:val="003579F2"/>
    <w:pPr>
      <w:tabs>
        <w:tab w:val="center" w:pos="4320"/>
        <w:tab w:val="right" w:pos="8640"/>
      </w:tabs>
    </w:pPr>
  </w:style>
  <w:style w:type="character" w:customStyle="1" w:styleId="FooterChar">
    <w:name w:val="Footer Char"/>
    <w:link w:val="Footer"/>
    <w:uiPriority w:val="99"/>
    <w:rsid w:val="00502948"/>
    <w:rPr>
      <w:sz w:val="24"/>
      <w:szCs w:val="24"/>
    </w:rPr>
  </w:style>
  <w:style w:type="paragraph" w:customStyle="1" w:styleId="SPIEfigure">
    <w:name w:val="SPIE figure"/>
    <w:basedOn w:val="SPIEbodytext"/>
    <w:next w:val="SPIEfigurecaption"/>
    <w:rsid w:val="0031785E"/>
    <w:pPr>
      <w:keepNext/>
      <w:spacing w:before="120"/>
      <w:jc w:val="center"/>
    </w:pPr>
  </w:style>
  <w:style w:type="paragraph" w:customStyle="1" w:styleId="SPIEfigureright">
    <w:name w:val="SPIE figure right"/>
    <w:basedOn w:val="SPIEfigure"/>
    <w:rsid w:val="00266386"/>
    <w:pPr>
      <w:jc w:val="right"/>
    </w:pPr>
  </w:style>
  <w:style w:type="paragraph" w:customStyle="1" w:styleId="SPIEheader">
    <w:name w:val="SPIE header"/>
    <w:basedOn w:val="SPIEbodytext"/>
    <w:next w:val="SPIEbodytext"/>
    <w:rsid w:val="00C438AD"/>
    <w:pPr>
      <w:spacing w:after="0"/>
      <w:ind w:left="360" w:right="360"/>
      <w:jc w:val="left"/>
    </w:pPr>
    <w:rPr>
      <w:sz w:val="18"/>
      <w:szCs w:val="18"/>
    </w:rPr>
  </w:style>
  <w:style w:type="paragraph" w:customStyle="1" w:styleId="SPIEtablecaption">
    <w:name w:val="SPIE table caption"/>
    <w:basedOn w:val="SPIEfigurecaption"/>
    <w:link w:val="SPIEtablecaptionChar"/>
    <w:rsid w:val="000309E9"/>
  </w:style>
  <w:style w:type="character" w:customStyle="1" w:styleId="SPIEtablecaptionChar">
    <w:name w:val="SPIE table caption Char"/>
    <w:link w:val="SPIEtablecaption"/>
    <w:rsid w:val="000166EA"/>
    <w:rPr>
      <w:sz w:val="18"/>
      <w:lang w:val="en-US" w:eastAsia="en-US" w:bidi="ar-SA"/>
    </w:rPr>
  </w:style>
  <w:style w:type="paragraph" w:customStyle="1" w:styleId="SPIEListBullet2">
    <w:name w:val="SPIE List Bullet 2"/>
    <w:basedOn w:val="SPIEbodytext"/>
    <w:rsid w:val="003611D5"/>
    <w:pPr>
      <w:numPr>
        <w:numId w:val="2"/>
      </w:numPr>
    </w:pPr>
  </w:style>
  <w:style w:type="paragraph" w:customStyle="1" w:styleId="SPIEabstractbodytext">
    <w:name w:val="SPIE abstract body text"/>
    <w:basedOn w:val="SPIEbodytext"/>
    <w:link w:val="SPIEabstractbodytextCharChar"/>
    <w:rsid w:val="004A400F"/>
  </w:style>
  <w:style w:type="character" w:customStyle="1" w:styleId="SPIEabstractbodytextCharChar">
    <w:name w:val="SPIE abstract body text Char Char"/>
    <w:link w:val="SPIEabstractbodytext"/>
    <w:rsid w:val="00CD4EFF"/>
    <w:rPr>
      <w:szCs w:val="24"/>
      <w:lang w:val="en-US" w:eastAsia="en-US" w:bidi="ar-SA"/>
    </w:rPr>
  </w:style>
  <w:style w:type="paragraph" w:styleId="BalloonText">
    <w:name w:val="Balloon Text"/>
    <w:basedOn w:val="Normal"/>
    <w:semiHidden/>
    <w:rsid w:val="00E00703"/>
    <w:rPr>
      <w:rFonts w:ascii="Tahoma" w:hAnsi="Tahoma" w:cs="Tahoma"/>
      <w:sz w:val="16"/>
      <w:szCs w:val="16"/>
    </w:rPr>
  </w:style>
  <w:style w:type="paragraph" w:customStyle="1" w:styleId="SPIEkeywordsbold">
    <w:name w:val="SPIE keywords bold"/>
    <w:basedOn w:val="Keywords"/>
    <w:rsid w:val="000166EA"/>
    <w:rPr>
      <w:b/>
      <w:bCs/>
    </w:rPr>
  </w:style>
  <w:style w:type="paragraph" w:customStyle="1" w:styleId="StyleSPIEfigurecaption">
    <w:name w:val="Style SPIE figure caption"/>
    <w:basedOn w:val="SPIEfigurecaption"/>
    <w:rsid w:val="000166EA"/>
    <w:pPr>
      <w:jc w:val="both"/>
    </w:pPr>
  </w:style>
  <w:style w:type="character" w:styleId="CommentReference">
    <w:name w:val="annotation reference"/>
    <w:semiHidden/>
    <w:rsid w:val="0019055E"/>
    <w:rPr>
      <w:sz w:val="16"/>
      <w:szCs w:val="16"/>
    </w:rPr>
  </w:style>
  <w:style w:type="paragraph" w:styleId="CommentText">
    <w:name w:val="annotation text"/>
    <w:basedOn w:val="Normal"/>
    <w:link w:val="CommentTextChar"/>
    <w:rsid w:val="0019055E"/>
    <w:rPr>
      <w:sz w:val="20"/>
      <w:szCs w:val="20"/>
    </w:rPr>
  </w:style>
  <w:style w:type="character" w:customStyle="1" w:styleId="CommentTextChar">
    <w:name w:val="Comment Text Char"/>
    <w:link w:val="CommentText"/>
    <w:rsid w:val="0044790E"/>
    <w:rPr>
      <w:lang w:val="en-US" w:eastAsia="en-US"/>
    </w:rPr>
  </w:style>
  <w:style w:type="paragraph" w:styleId="CommentSubject">
    <w:name w:val="annotation subject"/>
    <w:basedOn w:val="CommentText"/>
    <w:next w:val="CommentText"/>
    <w:semiHidden/>
    <w:rsid w:val="0019055E"/>
    <w:rPr>
      <w:b/>
      <w:bCs/>
    </w:rPr>
  </w:style>
  <w:style w:type="character" w:customStyle="1" w:styleId="body31">
    <w:name w:val="body31"/>
    <w:rsid w:val="00FE6218"/>
    <w:rPr>
      <w:rFonts w:ascii="Verdana" w:hAnsi="Verdana" w:hint="default"/>
      <w:color w:val="000000"/>
      <w:sz w:val="13"/>
      <w:szCs w:val="13"/>
    </w:rPr>
  </w:style>
  <w:style w:type="character" w:styleId="Strong">
    <w:name w:val="Strong"/>
    <w:uiPriority w:val="22"/>
    <w:qFormat/>
    <w:rsid w:val="00FE6218"/>
    <w:rPr>
      <w:b/>
      <w:bCs/>
    </w:rPr>
  </w:style>
  <w:style w:type="paragraph" w:customStyle="1" w:styleId="Affiliation">
    <w:name w:val="Affiliation"/>
    <w:uiPriority w:val="99"/>
    <w:rsid w:val="00163136"/>
    <w:pPr>
      <w:jc w:val="center"/>
    </w:pPr>
    <w:rPr>
      <w:rFonts w:eastAsia="SimSun"/>
      <w:lang w:val="en-US"/>
    </w:rPr>
  </w:style>
  <w:style w:type="paragraph" w:customStyle="1" w:styleId="figurecaption">
    <w:name w:val="figure caption"/>
    <w:rsid w:val="00163136"/>
    <w:pPr>
      <w:numPr>
        <w:numId w:val="4"/>
      </w:numPr>
      <w:tabs>
        <w:tab w:val="left" w:pos="533"/>
      </w:tabs>
      <w:spacing w:before="80" w:after="200"/>
      <w:jc w:val="both"/>
    </w:pPr>
    <w:rPr>
      <w:rFonts w:eastAsia="SimSun"/>
      <w:noProof/>
      <w:sz w:val="16"/>
      <w:szCs w:val="16"/>
      <w:lang w:val="en-US"/>
    </w:rPr>
  </w:style>
  <w:style w:type="paragraph" w:styleId="Caption">
    <w:name w:val="caption"/>
    <w:basedOn w:val="Normal"/>
    <w:next w:val="Normal"/>
    <w:uiPriority w:val="35"/>
    <w:unhideWhenUsed/>
    <w:qFormat/>
    <w:rsid w:val="00602A3B"/>
    <w:pPr>
      <w:spacing w:after="200"/>
    </w:pPr>
    <w:rPr>
      <w:rFonts w:eastAsia="DengXian"/>
      <w:i/>
      <w:iCs/>
      <w:color w:val="44546A"/>
      <w:sz w:val="18"/>
      <w:szCs w:val="18"/>
    </w:rPr>
  </w:style>
  <w:style w:type="table" w:styleId="GridTable1Light">
    <w:name w:val="Grid Table 1 Light"/>
    <w:basedOn w:val="TableNormal"/>
    <w:uiPriority w:val="46"/>
    <w:rsid w:val="00F825B4"/>
    <w:rPr>
      <w:rFonts w:eastAsia="DengXian"/>
      <w:sz w:val="22"/>
      <w:szCs w:val="22"/>
    </w:rPr>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ListParagraph">
    <w:name w:val="List Paragraph"/>
    <w:basedOn w:val="Normal"/>
    <w:uiPriority w:val="34"/>
    <w:qFormat/>
    <w:rsid w:val="005F2FCE"/>
    <w:pPr>
      <w:ind w:left="720"/>
      <w:contextualSpacing/>
    </w:pPr>
    <w:rPr>
      <w:rFonts w:eastAsia="DengXian"/>
      <w:sz w:val="22"/>
      <w:szCs w:val="22"/>
    </w:rPr>
  </w:style>
  <w:style w:type="paragraph" w:styleId="Subtitle">
    <w:name w:val="Subtitle"/>
    <w:basedOn w:val="Normal"/>
    <w:next w:val="Normal"/>
    <w:link w:val="SubtitleChar"/>
    <w:uiPriority w:val="11"/>
    <w:qFormat/>
    <w:rsid w:val="005F2FCE"/>
    <w:pPr>
      <w:numPr>
        <w:ilvl w:val="1"/>
      </w:numPr>
      <w:spacing w:after="160"/>
    </w:pPr>
    <w:rPr>
      <w:rFonts w:ascii="Calibri" w:eastAsia="DengXian" w:hAnsi="Calibri"/>
      <w:color w:val="5A5A5A"/>
      <w:spacing w:val="15"/>
      <w:sz w:val="22"/>
      <w:szCs w:val="22"/>
    </w:rPr>
  </w:style>
  <w:style w:type="character" w:customStyle="1" w:styleId="SubtitleChar">
    <w:name w:val="Subtitle Char"/>
    <w:link w:val="Subtitle"/>
    <w:uiPriority w:val="11"/>
    <w:rsid w:val="005F2FCE"/>
    <w:rPr>
      <w:rFonts w:ascii="Calibri" w:eastAsia="DengXian" w:hAnsi="Calibri"/>
      <w:color w:val="5A5A5A"/>
      <w:spacing w:val="15"/>
      <w:sz w:val="22"/>
      <w:szCs w:val="22"/>
      <w:lang w:eastAsia="en-US"/>
    </w:rPr>
  </w:style>
  <w:style w:type="table" w:styleId="TableGrid">
    <w:name w:val="Table Grid"/>
    <w:basedOn w:val="TableNormal"/>
    <w:uiPriority w:val="59"/>
    <w:rsid w:val="00D149B0"/>
    <w:rPr>
      <w:rFonts w:eastAsia="DengXian"/>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rsid w:val="0044790E"/>
    <w:rPr>
      <w:color w:val="800080"/>
      <w:u w:val="single"/>
    </w:rPr>
  </w:style>
  <w:style w:type="character" w:customStyle="1" w:styleId="titlegrp-header1">
    <w:name w:val="titlegrp-header1"/>
    <w:rsid w:val="0044790E"/>
    <w:rPr>
      <w:color w:val="330099"/>
      <w:sz w:val="31"/>
      <w:szCs w:val="31"/>
    </w:rPr>
  </w:style>
  <w:style w:type="paragraph" w:styleId="BodyText2">
    <w:name w:val="Body Text 2"/>
    <w:basedOn w:val="Normal"/>
    <w:link w:val="BodyText2Char"/>
    <w:rsid w:val="0044790E"/>
    <w:pPr>
      <w:autoSpaceDE w:val="0"/>
      <w:autoSpaceDN w:val="0"/>
      <w:adjustRightInd w:val="0"/>
    </w:pPr>
    <w:rPr>
      <w:rFonts w:eastAsia="SimSun"/>
      <w:color w:val="000000"/>
    </w:rPr>
  </w:style>
  <w:style w:type="character" w:customStyle="1" w:styleId="BodyText2Char">
    <w:name w:val="Body Text 2 Char"/>
    <w:link w:val="BodyText2"/>
    <w:rsid w:val="0044790E"/>
    <w:rPr>
      <w:rFonts w:eastAsia="SimSun"/>
      <w:color w:val="000000"/>
      <w:sz w:val="24"/>
      <w:szCs w:val="24"/>
      <w:lang w:val="en-US" w:eastAsia="en-US"/>
    </w:rPr>
  </w:style>
  <w:style w:type="paragraph" w:styleId="Title">
    <w:name w:val="Title"/>
    <w:basedOn w:val="Normal"/>
    <w:link w:val="TitleChar"/>
    <w:qFormat/>
    <w:rsid w:val="0044790E"/>
    <w:pPr>
      <w:spacing w:before="480"/>
      <w:jc w:val="center"/>
    </w:pPr>
    <w:rPr>
      <w:rFonts w:eastAsia="SimSun"/>
      <w:b/>
      <w:sz w:val="28"/>
      <w:szCs w:val="20"/>
    </w:rPr>
  </w:style>
  <w:style w:type="character" w:customStyle="1" w:styleId="TitleChar">
    <w:name w:val="Title Char"/>
    <w:link w:val="Title"/>
    <w:rsid w:val="0044790E"/>
    <w:rPr>
      <w:rFonts w:eastAsia="SimSun"/>
      <w:b/>
      <w:sz w:val="28"/>
      <w:lang w:val="en-US" w:eastAsia="en-US"/>
    </w:rPr>
  </w:style>
  <w:style w:type="character" w:customStyle="1" w:styleId="mediumb-text1">
    <w:name w:val="mediumb-text1"/>
    <w:rsid w:val="0044790E"/>
    <w:rPr>
      <w:rFonts w:ascii="Arial" w:hAnsi="Arial" w:cs="Arial" w:hint="default"/>
      <w:b/>
      <w:bCs/>
      <w:color w:val="000000"/>
      <w:sz w:val="24"/>
      <w:szCs w:val="24"/>
    </w:rPr>
  </w:style>
  <w:style w:type="paragraph" w:styleId="BodyTextIndent">
    <w:name w:val="Body Text Indent"/>
    <w:basedOn w:val="Normal"/>
    <w:link w:val="BodyTextIndentChar"/>
    <w:rsid w:val="0044790E"/>
    <w:pPr>
      <w:spacing w:after="120"/>
      <w:ind w:left="360"/>
    </w:pPr>
    <w:rPr>
      <w:rFonts w:eastAsia="SimSun"/>
      <w:sz w:val="20"/>
      <w:szCs w:val="20"/>
    </w:rPr>
  </w:style>
  <w:style w:type="character" w:customStyle="1" w:styleId="BodyTextIndentChar">
    <w:name w:val="Body Text Indent Char"/>
    <w:link w:val="BodyTextIndent"/>
    <w:rsid w:val="0044790E"/>
    <w:rPr>
      <w:rFonts w:eastAsia="SimSun"/>
      <w:lang w:val="en-US" w:eastAsia="en-US"/>
    </w:rPr>
  </w:style>
  <w:style w:type="paragraph" w:styleId="BodyText3">
    <w:name w:val="Body Text 3"/>
    <w:basedOn w:val="Normal"/>
    <w:link w:val="BodyText3Char"/>
    <w:rsid w:val="0044790E"/>
    <w:pPr>
      <w:spacing w:after="120"/>
    </w:pPr>
    <w:rPr>
      <w:rFonts w:eastAsia="SimSun"/>
      <w:sz w:val="16"/>
      <w:szCs w:val="16"/>
    </w:rPr>
  </w:style>
  <w:style w:type="character" w:customStyle="1" w:styleId="BodyText3Char">
    <w:name w:val="Body Text 3 Char"/>
    <w:link w:val="BodyText3"/>
    <w:rsid w:val="0044790E"/>
    <w:rPr>
      <w:rFonts w:eastAsia="SimSun"/>
      <w:sz w:val="16"/>
      <w:szCs w:val="16"/>
      <w:lang w:val="en-US" w:eastAsia="en-US"/>
    </w:rPr>
  </w:style>
  <w:style w:type="character" w:styleId="PageNumber">
    <w:name w:val="page number"/>
    <w:rsid w:val="0044790E"/>
  </w:style>
  <w:style w:type="paragraph" w:customStyle="1" w:styleId="AuthorInformation">
    <w:name w:val="Author Information"/>
    <w:basedOn w:val="Normal"/>
    <w:rsid w:val="0044790E"/>
    <w:pPr>
      <w:spacing w:before="120" w:after="120" w:line="200" w:lineRule="exact"/>
      <w:jc w:val="center"/>
    </w:pPr>
    <w:rPr>
      <w:rFonts w:ascii="Arial" w:eastAsia="SimSun" w:hAnsi="Arial"/>
      <w:sz w:val="18"/>
      <w:szCs w:val="20"/>
      <w:lang w:eastAsia="zh-CN"/>
    </w:rPr>
  </w:style>
  <w:style w:type="paragraph" w:customStyle="1" w:styleId="References">
    <w:name w:val="References"/>
    <w:basedOn w:val="Normal"/>
    <w:rsid w:val="0044790E"/>
    <w:pPr>
      <w:numPr>
        <w:numId w:val="8"/>
      </w:numPr>
      <w:autoSpaceDE w:val="0"/>
      <w:autoSpaceDN w:val="0"/>
    </w:pPr>
    <w:rPr>
      <w:rFonts w:eastAsia="SimSun"/>
      <w:sz w:val="16"/>
      <w:szCs w:val="16"/>
    </w:rPr>
  </w:style>
  <w:style w:type="character" w:customStyle="1" w:styleId="smalltext1">
    <w:name w:val="smalltext1"/>
    <w:rsid w:val="0044790E"/>
    <w:rPr>
      <w:rFonts w:ascii="Verdana" w:hAnsi="Verdana" w:hint="default"/>
      <w:sz w:val="17"/>
      <w:szCs w:val="17"/>
    </w:rPr>
  </w:style>
  <w:style w:type="paragraph" w:styleId="PlainText">
    <w:name w:val="Plain Text"/>
    <w:basedOn w:val="Normal"/>
    <w:link w:val="PlainTextChar"/>
    <w:rsid w:val="0044790E"/>
    <w:rPr>
      <w:rFonts w:ascii="Courier New" w:eastAsia="SimSun" w:hAnsi="Courier New" w:cs="Courier New"/>
      <w:sz w:val="20"/>
      <w:szCs w:val="20"/>
    </w:rPr>
  </w:style>
  <w:style w:type="character" w:customStyle="1" w:styleId="PlainTextChar">
    <w:name w:val="Plain Text Char"/>
    <w:link w:val="PlainText"/>
    <w:rsid w:val="0044790E"/>
    <w:rPr>
      <w:rFonts w:ascii="Courier New" w:eastAsia="SimSun" w:hAnsi="Courier New" w:cs="Courier New"/>
      <w:lang w:val="en-US" w:eastAsia="en-US"/>
    </w:rPr>
  </w:style>
  <w:style w:type="paragraph" w:styleId="DocumentMap">
    <w:name w:val="Document Map"/>
    <w:basedOn w:val="Normal"/>
    <w:link w:val="DocumentMapChar"/>
    <w:semiHidden/>
    <w:rsid w:val="0044790E"/>
    <w:pPr>
      <w:shd w:val="clear" w:color="auto" w:fill="000080"/>
    </w:pPr>
    <w:rPr>
      <w:rFonts w:ascii="Tahoma" w:eastAsia="SimSun" w:hAnsi="Tahoma" w:cs="Tahoma"/>
      <w:sz w:val="20"/>
      <w:szCs w:val="20"/>
    </w:rPr>
  </w:style>
  <w:style w:type="character" w:customStyle="1" w:styleId="DocumentMapChar">
    <w:name w:val="Document Map Char"/>
    <w:link w:val="DocumentMap"/>
    <w:semiHidden/>
    <w:rsid w:val="0044790E"/>
    <w:rPr>
      <w:rFonts w:ascii="Tahoma" w:eastAsia="SimSun" w:hAnsi="Tahoma" w:cs="Tahoma"/>
      <w:shd w:val="clear" w:color="auto" w:fill="000080"/>
      <w:lang w:val="en-US" w:eastAsia="en-US"/>
    </w:rPr>
  </w:style>
  <w:style w:type="character" w:customStyle="1" w:styleId="maintitle1">
    <w:name w:val="maintitle1"/>
    <w:rsid w:val="0044790E"/>
    <w:rPr>
      <w:rFonts w:ascii="Arial" w:hAnsi="Arial" w:cs="Arial" w:hint="default"/>
      <w:b/>
      <w:bCs/>
      <w:smallCaps/>
      <w:vanish w:val="0"/>
      <w:webHidden w:val="0"/>
      <w:color w:val="FFFFFF"/>
      <w:sz w:val="32"/>
      <w:szCs w:val="32"/>
      <w:bdr w:val="none" w:sz="0" w:space="0" w:color="auto" w:frame="1"/>
      <w:specVanish w:val="0"/>
    </w:rPr>
  </w:style>
  <w:style w:type="character" w:customStyle="1" w:styleId="boxtitle161">
    <w:name w:val="boxtitle161"/>
    <w:rsid w:val="0044790E"/>
    <w:rPr>
      <w:rFonts w:ascii="Verdana" w:hAnsi="Verdana" w:hint="default"/>
      <w:b/>
      <w:bCs/>
      <w:color w:val="003366"/>
      <w:sz w:val="24"/>
      <w:szCs w:val="24"/>
    </w:rPr>
  </w:style>
  <w:style w:type="paragraph" w:styleId="Date">
    <w:name w:val="Date"/>
    <w:basedOn w:val="Normal"/>
    <w:next w:val="Normal"/>
    <w:link w:val="DateChar"/>
    <w:rsid w:val="0044790E"/>
    <w:rPr>
      <w:rFonts w:ascii="Times" w:eastAsia="SimSun" w:hAnsi="Times" w:cs="Times"/>
    </w:rPr>
  </w:style>
  <w:style w:type="character" w:customStyle="1" w:styleId="DateChar">
    <w:name w:val="Date Char"/>
    <w:link w:val="Date"/>
    <w:rsid w:val="0044790E"/>
    <w:rPr>
      <w:rFonts w:ascii="Times" w:eastAsia="SimSun" w:hAnsi="Times" w:cs="Times"/>
      <w:sz w:val="24"/>
      <w:szCs w:val="24"/>
      <w:lang w:val="en-US" w:eastAsia="en-US"/>
    </w:rPr>
  </w:style>
  <w:style w:type="character" w:customStyle="1" w:styleId="style51">
    <w:name w:val="style51"/>
    <w:rsid w:val="0044790E"/>
    <w:rPr>
      <w:b/>
      <w:bCs/>
      <w:sz w:val="21"/>
      <w:szCs w:val="21"/>
    </w:rPr>
  </w:style>
  <w:style w:type="character" w:customStyle="1" w:styleId="proc-title">
    <w:name w:val="proc-title"/>
    <w:rsid w:val="0044790E"/>
  </w:style>
  <w:style w:type="paragraph" w:styleId="FootnoteText">
    <w:name w:val="footnote text"/>
    <w:basedOn w:val="Normal"/>
    <w:link w:val="FootnoteTextChar"/>
    <w:semiHidden/>
    <w:rsid w:val="0044790E"/>
    <w:pPr>
      <w:snapToGrid w:val="0"/>
      <w:ind w:firstLine="173"/>
    </w:pPr>
    <w:rPr>
      <w:rFonts w:ascii="Times" w:eastAsia="SimSun" w:hAnsi="Times"/>
      <w:sz w:val="18"/>
      <w:szCs w:val="18"/>
      <w:lang w:val="en-GB" w:eastAsia="zh-CN"/>
    </w:rPr>
  </w:style>
  <w:style w:type="character" w:customStyle="1" w:styleId="FootnoteTextChar">
    <w:name w:val="Footnote Text Char"/>
    <w:link w:val="FootnoteText"/>
    <w:semiHidden/>
    <w:rsid w:val="0044790E"/>
    <w:rPr>
      <w:rFonts w:ascii="Times" w:eastAsia="SimSun" w:hAnsi="Times"/>
      <w:sz w:val="18"/>
      <w:szCs w:val="18"/>
    </w:rPr>
  </w:style>
  <w:style w:type="character" w:styleId="FootnoteReference">
    <w:name w:val="footnote reference"/>
    <w:semiHidden/>
    <w:rsid w:val="0044790E"/>
    <w:rPr>
      <w:vertAlign w:val="superscript"/>
    </w:rPr>
  </w:style>
  <w:style w:type="character" w:customStyle="1" w:styleId="month">
    <w:name w:val="month"/>
    <w:rsid w:val="0044790E"/>
  </w:style>
  <w:style w:type="character" w:customStyle="1" w:styleId="day">
    <w:name w:val="day"/>
    <w:rsid w:val="0044790E"/>
  </w:style>
  <w:style w:type="character" w:customStyle="1" w:styleId="year">
    <w:name w:val="year"/>
    <w:rsid w:val="0044790E"/>
  </w:style>
  <w:style w:type="paragraph" w:customStyle="1" w:styleId="Default">
    <w:name w:val="Default"/>
    <w:rsid w:val="0044790E"/>
    <w:pPr>
      <w:autoSpaceDE w:val="0"/>
      <w:autoSpaceDN w:val="0"/>
      <w:adjustRightInd w:val="0"/>
    </w:pPr>
    <w:rPr>
      <w:rFonts w:ascii="Arial" w:eastAsia="SimSun" w:hAnsi="Arial" w:cs="Arial"/>
      <w:color w:val="000000"/>
      <w:sz w:val="24"/>
      <w:szCs w:val="24"/>
      <w:lang w:val="en-GB" w:eastAsia="zh-CN"/>
    </w:rPr>
  </w:style>
  <w:style w:type="paragraph" w:styleId="NormalWeb">
    <w:name w:val="Normal (Web)"/>
    <w:basedOn w:val="Normal"/>
    <w:uiPriority w:val="99"/>
    <w:unhideWhenUsed/>
    <w:rsid w:val="0044790E"/>
    <w:pPr>
      <w:spacing w:before="100" w:beforeAutospacing="1" w:after="100" w:afterAutospacing="1"/>
    </w:pPr>
    <w:rPr>
      <w:lang w:val="en-GB" w:eastAsia="zh-CN"/>
    </w:rPr>
  </w:style>
  <w:style w:type="character" w:styleId="Emphasis">
    <w:name w:val="Emphasis"/>
    <w:uiPriority w:val="20"/>
    <w:qFormat/>
    <w:rsid w:val="0044790E"/>
    <w:rPr>
      <w:i/>
      <w:iCs/>
    </w:rPr>
  </w:style>
  <w:style w:type="character" w:customStyle="1" w:styleId="fontbold1">
    <w:name w:val="fontbold1"/>
    <w:rsid w:val="0044790E"/>
    <w:rPr>
      <w:rFonts w:ascii="Arial" w:hAnsi="Arial" w:cs="Arial" w:hint="default"/>
      <w:b/>
      <w:bCs/>
    </w:rPr>
  </w:style>
  <w:style w:type="character" w:customStyle="1" w:styleId="doi1">
    <w:name w:val="doi1"/>
    <w:rsid w:val="0044790E"/>
  </w:style>
  <w:style w:type="character" w:customStyle="1" w:styleId="articlecitationyear">
    <w:name w:val="articlecitation_year"/>
    <w:rsid w:val="0044790E"/>
  </w:style>
  <w:style w:type="character" w:customStyle="1" w:styleId="articlecitationvolume">
    <w:name w:val="articlecitation_volume"/>
    <w:rsid w:val="0044790E"/>
  </w:style>
  <w:style w:type="character" w:customStyle="1" w:styleId="articlecitationpages">
    <w:name w:val="articlecitation_pages"/>
    <w:rsid w:val="0044790E"/>
  </w:style>
  <w:style w:type="character" w:customStyle="1" w:styleId="nowrap1">
    <w:name w:val="nowrap1"/>
    <w:rsid w:val="0044790E"/>
  </w:style>
  <w:style w:type="character" w:customStyle="1" w:styleId="wd-jnl-art-breadcrumb-title">
    <w:name w:val="wd-jnl-art-breadcrumb-title"/>
    <w:rsid w:val="0044790E"/>
  </w:style>
  <w:style w:type="character" w:customStyle="1" w:styleId="wd-jnl-art-breadcrumb-vol">
    <w:name w:val="wd-jnl-art-breadcrumb-vol"/>
    <w:rsid w:val="0044790E"/>
  </w:style>
  <w:style w:type="character" w:customStyle="1" w:styleId="wd-jnl-art-breadcrumb-issue">
    <w:name w:val="wd-jnl-art-breadcrumb-issue"/>
    <w:rsid w:val="0044790E"/>
  </w:style>
  <w:style w:type="character" w:customStyle="1" w:styleId="pissn">
    <w:name w:val="pissn"/>
    <w:rsid w:val="0044790E"/>
  </w:style>
  <w:style w:type="character" w:customStyle="1" w:styleId="eissn">
    <w:name w:val="eissn"/>
    <w:rsid w:val="0044790E"/>
  </w:style>
  <w:style w:type="paragraph" w:customStyle="1" w:styleId="article-doi">
    <w:name w:val="article-doi"/>
    <w:basedOn w:val="Normal"/>
    <w:rsid w:val="0044790E"/>
    <w:rPr>
      <w:lang w:eastAsia="zh-CN"/>
    </w:rPr>
  </w:style>
  <w:style w:type="character" w:customStyle="1" w:styleId="year2">
    <w:name w:val="year2"/>
    <w:rsid w:val="0044790E"/>
  </w:style>
  <w:style w:type="character" w:customStyle="1" w:styleId="page2">
    <w:name w:val="page2"/>
    <w:rsid w:val="0044790E"/>
  </w:style>
  <w:style w:type="character" w:customStyle="1" w:styleId="nobutton">
    <w:name w:val="nobutton"/>
    <w:rsid w:val="0044790E"/>
  </w:style>
  <w:style w:type="character" w:customStyle="1" w:styleId="bibliographic-informationvalue1">
    <w:name w:val="bibliographic-information__value1"/>
    <w:rsid w:val="0044790E"/>
    <w:rPr>
      <w:vanish w:val="0"/>
      <w:webHidden w:val="0"/>
      <w:specVanish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6392">
      <w:bodyDiv w:val="1"/>
      <w:marLeft w:val="0"/>
      <w:marRight w:val="0"/>
      <w:marTop w:val="0"/>
      <w:marBottom w:val="0"/>
      <w:divBdr>
        <w:top w:val="none" w:sz="0" w:space="0" w:color="auto"/>
        <w:left w:val="none" w:sz="0" w:space="0" w:color="auto"/>
        <w:bottom w:val="none" w:sz="0" w:space="0" w:color="auto"/>
        <w:right w:val="none" w:sz="0" w:space="0" w:color="auto"/>
      </w:divBdr>
    </w:div>
    <w:div w:id="21131033">
      <w:bodyDiv w:val="1"/>
      <w:marLeft w:val="0"/>
      <w:marRight w:val="0"/>
      <w:marTop w:val="0"/>
      <w:marBottom w:val="0"/>
      <w:divBdr>
        <w:top w:val="none" w:sz="0" w:space="0" w:color="auto"/>
        <w:left w:val="none" w:sz="0" w:space="0" w:color="auto"/>
        <w:bottom w:val="none" w:sz="0" w:space="0" w:color="auto"/>
        <w:right w:val="none" w:sz="0" w:space="0" w:color="auto"/>
      </w:divBdr>
    </w:div>
    <w:div w:id="70542418">
      <w:bodyDiv w:val="1"/>
      <w:marLeft w:val="0"/>
      <w:marRight w:val="0"/>
      <w:marTop w:val="0"/>
      <w:marBottom w:val="0"/>
      <w:divBdr>
        <w:top w:val="none" w:sz="0" w:space="0" w:color="auto"/>
        <w:left w:val="none" w:sz="0" w:space="0" w:color="auto"/>
        <w:bottom w:val="none" w:sz="0" w:space="0" w:color="auto"/>
        <w:right w:val="none" w:sz="0" w:space="0" w:color="auto"/>
      </w:divBdr>
    </w:div>
    <w:div w:id="229779430">
      <w:bodyDiv w:val="1"/>
      <w:marLeft w:val="0"/>
      <w:marRight w:val="0"/>
      <w:marTop w:val="0"/>
      <w:marBottom w:val="0"/>
      <w:divBdr>
        <w:top w:val="none" w:sz="0" w:space="0" w:color="auto"/>
        <w:left w:val="none" w:sz="0" w:space="0" w:color="auto"/>
        <w:bottom w:val="none" w:sz="0" w:space="0" w:color="auto"/>
        <w:right w:val="none" w:sz="0" w:space="0" w:color="auto"/>
      </w:divBdr>
    </w:div>
    <w:div w:id="394202772">
      <w:bodyDiv w:val="1"/>
      <w:marLeft w:val="0"/>
      <w:marRight w:val="0"/>
      <w:marTop w:val="0"/>
      <w:marBottom w:val="0"/>
      <w:divBdr>
        <w:top w:val="none" w:sz="0" w:space="0" w:color="auto"/>
        <w:left w:val="none" w:sz="0" w:space="0" w:color="auto"/>
        <w:bottom w:val="none" w:sz="0" w:space="0" w:color="auto"/>
        <w:right w:val="none" w:sz="0" w:space="0" w:color="auto"/>
      </w:divBdr>
    </w:div>
    <w:div w:id="449134283">
      <w:bodyDiv w:val="1"/>
      <w:marLeft w:val="0"/>
      <w:marRight w:val="0"/>
      <w:marTop w:val="0"/>
      <w:marBottom w:val="0"/>
      <w:divBdr>
        <w:top w:val="none" w:sz="0" w:space="0" w:color="auto"/>
        <w:left w:val="none" w:sz="0" w:space="0" w:color="auto"/>
        <w:bottom w:val="none" w:sz="0" w:space="0" w:color="auto"/>
        <w:right w:val="none" w:sz="0" w:space="0" w:color="auto"/>
      </w:divBdr>
    </w:div>
    <w:div w:id="778110937">
      <w:bodyDiv w:val="1"/>
      <w:marLeft w:val="0"/>
      <w:marRight w:val="0"/>
      <w:marTop w:val="0"/>
      <w:marBottom w:val="0"/>
      <w:divBdr>
        <w:top w:val="none" w:sz="0" w:space="0" w:color="auto"/>
        <w:left w:val="none" w:sz="0" w:space="0" w:color="auto"/>
        <w:bottom w:val="none" w:sz="0" w:space="0" w:color="auto"/>
        <w:right w:val="none" w:sz="0" w:space="0" w:color="auto"/>
      </w:divBdr>
    </w:div>
    <w:div w:id="790513607">
      <w:bodyDiv w:val="1"/>
      <w:marLeft w:val="0"/>
      <w:marRight w:val="0"/>
      <w:marTop w:val="0"/>
      <w:marBottom w:val="0"/>
      <w:divBdr>
        <w:top w:val="none" w:sz="0" w:space="0" w:color="auto"/>
        <w:left w:val="none" w:sz="0" w:space="0" w:color="auto"/>
        <w:bottom w:val="none" w:sz="0" w:space="0" w:color="auto"/>
        <w:right w:val="none" w:sz="0" w:space="0" w:color="auto"/>
      </w:divBdr>
    </w:div>
    <w:div w:id="827094521">
      <w:bodyDiv w:val="1"/>
      <w:marLeft w:val="0"/>
      <w:marRight w:val="0"/>
      <w:marTop w:val="0"/>
      <w:marBottom w:val="0"/>
      <w:divBdr>
        <w:top w:val="none" w:sz="0" w:space="0" w:color="auto"/>
        <w:left w:val="none" w:sz="0" w:space="0" w:color="auto"/>
        <w:bottom w:val="none" w:sz="0" w:space="0" w:color="auto"/>
        <w:right w:val="none" w:sz="0" w:space="0" w:color="auto"/>
      </w:divBdr>
    </w:div>
    <w:div w:id="863129260">
      <w:bodyDiv w:val="1"/>
      <w:marLeft w:val="0"/>
      <w:marRight w:val="0"/>
      <w:marTop w:val="0"/>
      <w:marBottom w:val="0"/>
      <w:divBdr>
        <w:top w:val="none" w:sz="0" w:space="0" w:color="auto"/>
        <w:left w:val="none" w:sz="0" w:space="0" w:color="auto"/>
        <w:bottom w:val="none" w:sz="0" w:space="0" w:color="auto"/>
        <w:right w:val="none" w:sz="0" w:space="0" w:color="auto"/>
      </w:divBdr>
    </w:div>
    <w:div w:id="892810147">
      <w:bodyDiv w:val="1"/>
      <w:marLeft w:val="0"/>
      <w:marRight w:val="0"/>
      <w:marTop w:val="0"/>
      <w:marBottom w:val="0"/>
      <w:divBdr>
        <w:top w:val="none" w:sz="0" w:space="0" w:color="auto"/>
        <w:left w:val="none" w:sz="0" w:space="0" w:color="auto"/>
        <w:bottom w:val="none" w:sz="0" w:space="0" w:color="auto"/>
        <w:right w:val="none" w:sz="0" w:space="0" w:color="auto"/>
      </w:divBdr>
    </w:div>
    <w:div w:id="1072318426">
      <w:bodyDiv w:val="1"/>
      <w:marLeft w:val="0"/>
      <w:marRight w:val="0"/>
      <w:marTop w:val="0"/>
      <w:marBottom w:val="0"/>
      <w:divBdr>
        <w:top w:val="none" w:sz="0" w:space="0" w:color="auto"/>
        <w:left w:val="none" w:sz="0" w:space="0" w:color="auto"/>
        <w:bottom w:val="none" w:sz="0" w:space="0" w:color="auto"/>
        <w:right w:val="none" w:sz="0" w:space="0" w:color="auto"/>
      </w:divBdr>
    </w:div>
    <w:div w:id="1108307963">
      <w:bodyDiv w:val="1"/>
      <w:marLeft w:val="0"/>
      <w:marRight w:val="0"/>
      <w:marTop w:val="0"/>
      <w:marBottom w:val="0"/>
      <w:divBdr>
        <w:top w:val="none" w:sz="0" w:space="0" w:color="auto"/>
        <w:left w:val="none" w:sz="0" w:space="0" w:color="auto"/>
        <w:bottom w:val="none" w:sz="0" w:space="0" w:color="auto"/>
        <w:right w:val="none" w:sz="0" w:space="0" w:color="auto"/>
      </w:divBdr>
    </w:div>
    <w:div w:id="1118642133">
      <w:bodyDiv w:val="1"/>
      <w:marLeft w:val="0"/>
      <w:marRight w:val="0"/>
      <w:marTop w:val="0"/>
      <w:marBottom w:val="0"/>
      <w:divBdr>
        <w:top w:val="none" w:sz="0" w:space="0" w:color="auto"/>
        <w:left w:val="none" w:sz="0" w:space="0" w:color="auto"/>
        <w:bottom w:val="none" w:sz="0" w:space="0" w:color="auto"/>
        <w:right w:val="none" w:sz="0" w:space="0" w:color="auto"/>
      </w:divBdr>
    </w:div>
    <w:div w:id="1158232243">
      <w:bodyDiv w:val="1"/>
      <w:marLeft w:val="0"/>
      <w:marRight w:val="0"/>
      <w:marTop w:val="0"/>
      <w:marBottom w:val="0"/>
      <w:divBdr>
        <w:top w:val="none" w:sz="0" w:space="0" w:color="auto"/>
        <w:left w:val="none" w:sz="0" w:space="0" w:color="auto"/>
        <w:bottom w:val="none" w:sz="0" w:space="0" w:color="auto"/>
        <w:right w:val="none" w:sz="0" w:space="0" w:color="auto"/>
      </w:divBdr>
    </w:div>
    <w:div w:id="1174146913">
      <w:bodyDiv w:val="1"/>
      <w:marLeft w:val="0"/>
      <w:marRight w:val="0"/>
      <w:marTop w:val="0"/>
      <w:marBottom w:val="0"/>
      <w:divBdr>
        <w:top w:val="none" w:sz="0" w:space="0" w:color="auto"/>
        <w:left w:val="none" w:sz="0" w:space="0" w:color="auto"/>
        <w:bottom w:val="none" w:sz="0" w:space="0" w:color="auto"/>
        <w:right w:val="none" w:sz="0" w:space="0" w:color="auto"/>
      </w:divBdr>
    </w:div>
    <w:div w:id="1174567150">
      <w:bodyDiv w:val="1"/>
      <w:marLeft w:val="0"/>
      <w:marRight w:val="0"/>
      <w:marTop w:val="0"/>
      <w:marBottom w:val="0"/>
      <w:divBdr>
        <w:top w:val="none" w:sz="0" w:space="0" w:color="auto"/>
        <w:left w:val="none" w:sz="0" w:space="0" w:color="auto"/>
        <w:bottom w:val="none" w:sz="0" w:space="0" w:color="auto"/>
        <w:right w:val="none" w:sz="0" w:space="0" w:color="auto"/>
      </w:divBdr>
    </w:div>
    <w:div w:id="1207990292">
      <w:bodyDiv w:val="1"/>
      <w:marLeft w:val="0"/>
      <w:marRight w:val="0"/>
      <w:marTop w:val="0"/>
      <w:marBottom w:val="0"/>
      <w:divBdr>
        <w:top w:val="none" w:sz="0" w:space="0" w:color="auto"/>
        <w:left w:val="none" w:sz="0" w:space="0" w:color="auto"/>
        <w:bottom w:val="none" w:sz="0" w:space="0" w:color="auto"/>
        <w:right w:val="none" w:sz="0" w:space="0" w:color="auto"/>
      </w:divBdr>
    </w:div>
    <w:div w:id="1356155733">
      <w:bodyDiv w:val="1"/>
      <w:marLeft w:val="0"/>
      <w:marRight w:val="0"/>
      <w:marTop w:val="0"/>
      <w:marBottom w:val="0"/>
      <w:divBdr>
        <w:top w:val="none" w:sz="0" w:space="0" w:color="auto"/>
        <w:left w:val="none" w:sz="0" w:space="0" w:color="auto"/>
        <w:bottom w:val="none" w:sz="0" w:space="0" w:color="auto"/>
        <w:right w:val="none" w:sz="0" w:space="0" w:color="auto"/>
      </w:divBdr>
    </w:div>
    <w:div w:id="1357081577">
      <w:bodyDiv w:val="1"/>
      <w:marLeft w:val="0"/>
      <w:marRight w:val="0"/>
      <w:marTop w:val="0"/>
      <w:marBottom w:val="0"/>
      <w:divBdr>
        <w:top w:val="none" w:sz="0" w:space="0" w:color="auto"/>
        <w:left w:val="none" w:sz="0" w:space="0" w:color="auto"/>
        <w:bottom w:val="none" w:sz="0" w:space="0" w:color="auto"/>
        <w:right w:val="none" w:sz="0" w:space="0" w:color="auto"/>
      </w:divBdr>
    </w:div>
    <w:div w:id="1489906324">
      <w:bodyDiv w:val="1"/>
      <w:marLeft w:val="0"/>
      <w:marRight w:val="0"/>
      <w:marTop w:val="0"/>
      <w:marBottom w:val="0"/>
      <w:divBdr>
        <w:top w:val="none" w:sz="0" w:space="0" w:color="auto"/>
        <w:left w:val="none" w:sz="0" w:space="0" w:color="auto"/>
        <w:bottom w:val="none" w:sz="0" w:space="0" w:color="auto"/>
        <w:right w:val="none" w:sz="0" w:space="0" w:color="auto"/>
      </w:divBdr>
    </w:div>
    <w:div w:id="1490250236">
      <w:bodyDiv w:val="1"/>
      <w:marLeft w:val="0"/>
      <w:marRight w:val="0"/>
      <w:marTop w:val="0"/>
      <w:marBottom w:val="0"/>
      <w:divBdr>
        <w:top w:val="none" w:sz="0" w:space="0" w:color="auto"/>
        <w:left w:val="none" w:sz="0" w:space="0" w:color="auto"/>
        <w:bottom w:val="none" w:sz="0" w:space="0" w:color="auto"/>
        <w:right w:val="none" w:sz="0" w:space="0" w:color="auto"/>
      </w:divBdr>
    </w:div>
    <w:div w:id="1650743736">
      <w:bodyDiv w:val="1"/>
      <w:marLeft w:val="0"/>
      <w:marRight w:val="0"/>
      <w:marTop w:val="0"/>
      <w:marBottom w:val="0"/>
      <w:divBdr>
        <w:top w:val="none" w:sz="0" w:space="0" w:color="auto"/>
        <w:left w:val="none" w:sz="0" w:space="0" w:color="auto"/>
        <w:bottom w:val="none" w:sz="0" w:space="0" w:color="auto"/>
        <w:right w:val="none" w:sz="0" w:space="0" w:color="auto"/>
      </w:divBdr>
    </w:div>
    <w:div w:id="1750689953">
      <w:bodyDiv w:val="1"/>
      <w:marLeft w:val="0"/>
      <w:marRight w:val="0"/>
      <w:marTop w:val="0"/>
      <w:marBottom w:val="0"/>
      <w:divBdr>
        <w:top w:val="none" w:sz="0" w:space="0" w:color="auto"/>
        <w:left w:val="none" w:sz="0" w:space="0" w:color="auto"/>
        <w:bottom w:val="none" w:sz="0" w:space="0" w:color="auto"/>
        <w:right w:val="none" w:sz="0" w:space="0" w:color="auto"/>
      </w:divBdr>
    </w:div>
    <w:div w:id="1790126003">
      <w:bodyDiv w:val="1"/>
      <w:marLeft w:val="0"/>
      <w:marRight w:val="0"/>
      <w:marTop w:val="0"/>
      <w:marBottom w:val="0"/>
      <w:divBdr>
        <w:top w:val="none" w:sz="0" w:space="0" w:color="auto"/>
        <w:left w:val="none" w:sz="0" w:space="0" w:color="auto"/>
        <w:bottom w:val="none" w:sz="0" w:space="0" w:color="auto"/>
        <w:right w:val="none" w:sz="0" w:space="0" w:color="auto"/>
      </w:divBdr>
    </w:div>
    <w:div w:id="2031907857">
      <w:bodyDiv w:val="1"/>
      <w:marLeft w:val="0"/>
      <w:marRight w:val="0"/>
      <w:marTop w:val="0"/>
      <w:marBottom w:val="0"/>
      <w:divBdr>
        <w:top w:val="none" w:sz="0" w:space="0" w:color="auto"/>
        <w:left w:val="none" w:sz="0" w:space="0" w:color="auto"/>
        <w:bottom w:val="none" w:sz="0" w:space="0" w:color="auto"/>
        <w:right w:val="none" w:sz="0" w:space="0" w:color="auto"/>
      </w:divBdr>
    </w:div>
    <w:div w:id="21153169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273A85475B72143A8C476CAA105B2D5" ma:contentTypeVersion="1" ma:contentTypeDescription="Create a new document." ma:contentTypeScope="" ma:versionID="e6eefc07aa8c5d1d173c9f7aa43e4167">
  <xsd:schema xmlns:xsd="http://www.w3.org/2001/XMLSchema" xmlns:xs="http://www.w3.org/2001/XMLSchema" xmlns:p="http://schemas.microsoft.com/office/2006/metadata/properties" xmlns:ns1="http://schemas.microsoft.com/sharepoint/v3" targetNamespace="http://schemas.microsoft.com/office/2006/metadata/properties" ma:root="true" ma:fieldsID="a447206dab0015f8b9f8924535193e8c"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Scheduling Start Date" ma:description="" ma:hidden="true" ma:internalName="PublishingStartDate">
      <xsd:simpleType>
        <xsd:restriction base="dms:Unknown"/>
      </xsd:simpleType>
    </xsd:element>
    <xsd:element name="PublishingExpirationDate" ma:index="9" nillable="true" ma:displayName="Scheduling End Date" ma:description="" ma:hidden="tru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3DEB1F-E15C-4F18-9008-EC564CD4077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9D1ECF-24CD-4C2D-B3D3-B040B6CFDED6}">
  <ds:schemaRefs>
    <ds:schemaRef ds:uri="http://schemas.microsoft.com/sharepoint/v3/contenttype/forms"/>
  </ds:schemaRefs>
</ds:datastoreItem>
</file>

<file path=customXml/itemProps3.xml><?xml version="1.0" encoding="utf-8"?>
<ds:datastoreItem xmlns:ds="http://schemas.openxmlformats.org/officeDocument/2006/customXml" ds:itemID="{BD3D725B-E3EB-AA47-8615-7B83B876C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22</Pages>
  <Words>3048</Words>
  <Characters>17375</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SPIE Microsoft Word Template-A4</vt:lpstr>
    </vt:vector>
  </TitlesOfParts>
  <Company>SPIE</Company>
  <LinksUpToDate>false</LinksUpToDate>
  <CharactersWithSpaces>20383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SPIE Microsoft Word Template-A4</dc:title>
  <dc:subject/>
  <dc:creator>marys</dc:creator>
  <cp:keywords/>
  <dc:description/>
  <cp:lastModifiedBy>Emil Luusua</cp:lastModifiedBy>
  <cp:revision>15</cp:revision>
  <cp:lastPrinted>2019-03-13T06:18:00Z</cp:lastPrinted>
  <dcterms:created xsi:type="dcterms:W3CDTF">2019-03-13T06:18:00Z</dcterms:created>
  <dcterms:modified xsi:type="dcterms:W3CDTF">2019-03-13T13:31:00Z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ies>
</file>